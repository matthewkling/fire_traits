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15FF215" w14:textId="77777777" w:rsidR="00677292" w:rsidRDefault="009A3EF7">
      <w:pPr>
        <w:spacing w:line="480" w:lineRule="auto"/>
        <w:rPr>
          <w:rFonts w:ascii="Times New Roman" w:hAnsi="Times New Roman" w:cs="Times New Roman"/>
        </w:rPr>
      </w:pPr>
      <w:r>
        <w:rPr>
          <w:rFonts w:ascii="Times New Roman" w:hAnsi="Times New Roman" w:cs="Times New Roman"/>
          <w:b/>
        </w:rPr>
        <w:t>Running Head</w:t>
      </w:r>
    </w:p>
    <w:p w14:paraId="18D6E65C" w14:textId="77777777" w:rsidR="00677292" w:rsidRDefault="009A3EF7">
      <w:pPr>
        <w:spacing w:line="480" w:lineRule="auto"/>
        <w:rPr>
          <w:rFonts w:ascii="Times New Roman" w:hAnsi="Times New Roman" w:cs="Times New Roman"/>
          <w:b/>
        </w:rPr>
      </w:pPr>
      <w:r>
        <w:rPr>
          <w:rFonts w:ascii="Times New Roman" w:hAnsi="Times New Roman" w:cs="Times New Roman"/>
          <w:i/>
        </w:rPr>
        <w:t>Functional traits and forest fire regimes</w:t>
      </w:r>
      <w:r>
        <w:rPr>
          <w:rFonts w:ascii="Times New Roman" w:hAnsi="Times New Roman" w:cs="Times New Roman"/>
          <w:b/>
        </w:rPr>
        <w:t xml:space="preserve"> </w:t>
      </w:r>
    </w:p>
    <w:p w14:paraId="075010AC" w14:textId="77777777" w:rsidR="00677292" w:rsidRDefault="00677292">
      <w:pPr>
        <w:spacing w:line="480" w:lineRule="auto"/>
        <w:rPr>
          <w:rFonts w:ascii="Times New Roman" w:hAnsi="Times New Roman" w:cs="Times New Roman"/>
        </w:rPr>
      </w:pPr>
    </w:p>
    <w:p w14:paraId="259C4145" w14:textId="77777777" w:rsidR="00677292" w:rsidRDefault="009A3EF7">
      <w:pPr>
        <w:spacing w:line="480" w:lineRule="auto"/>
        <w:rPr>
          <w:rFonts w:ascii="Times New Roman" w:hAnsi="Times New Roman" w:cs="Times New Roman"/>
          <w:b/>
        </w:rPr>
      </w:pPr>
      <w:r>
        <w:rPr>
          <w:rFonts w:ascii="Times New Roman" w:hAnsi="Times New Roman" w:cs="Times New Roman"/>
          <w:b/>
        </w:rPr>
        <w:t>Title</w:t>
      </w:r>
    </w:p>
    <w:p w14:paraId="7680C30A" w14:textId="77777777" w:rsidR="00677292" w:rsidRDefault="009A3EF7">
      <w:pPr>
        <w:spacing w:line="480" w:lineRule="auto"/>
        <w:rPr>
          <w:rFonts w:ascii="Times New Roman" w:hAnsi="Times New Roman" w:cs="Times New Roman"/>
        </w:rPr>
      </w:pPr>
      <w:commentRangeStart w:id="0"/>
      <w:r>
        <w:rPr>
          <w:rFonts w:ascii="Times New Roman" w:hAnsi="Times New Roman" w:cs="Times New Roman"/>
        </w:rPr>
        <w:t xml:space="preserve">The biogeography of forest fire </w:t>
      </w:r>
      <w:commentRangeStart w:id="1"/>
      <w:r>
        <w:rPr>
          <w:rFonts w:ascii="Times New Roman" w:hAnsi="Times New Roman" w:cs="Times New Roman"/>
        </w:rPr>
        <w:t>regimes</w:t>
      </w:r>
      <w:commentRangeEnd w:id="1"/>
      <w:ins w:id="2" w:author="Dylan Schwilk" w:date="2018-11-26T09:36:00Z">
        <w:r>
          <w:commentReference w:id="1"/>
        </w:r>
        <w:commentRangeStart w:id="3"/>
        <w:commentRangeEnd w:id="3"/>
        <w:r>
          <w:rPr>
            <w:rFonts w:ascii="Times New Roman" w:hAnsi="Times New Roman" w:cs="Times New Roman"/>
          </w:rPr>
          <w:commentReference w:id="3"/>
        </w:r>
      </w:ins>
      <w:r>
        <w:rPr>
          <w:rFonts w:ascii="Times New Roman" w:hAnsi="Times New Roman" w:cs="Times New Roman"/>
        </w:rPr>
        <w:t>: a trait-based approach</w:t>
      </w:r>
      <w:commentRangeEnd w:id="0"/>
      <w:r w:rsidR="00811AE3">
        <w:rPr>
          <w:rStyle w:val="CommentReference"/>
        </w:rPr>
        <w:commentReference w:id="0"/>
      </w:r>
    </w:p>
    <w:p w14:paraId="44C741B5" w14:textId="77777777" w:rsidR="00677292" w:rsidRDefault="00677292">
      <w:pPr>
        <w:spacing w:line="480" w:lineRule="auto"/>
        <w:jc w:val="center"/>
        <w:rPr>
          <w:rFonts w:ascii="Times New Roman" w:hAnsi="Times New Roman" w:cs="Times New Roman"/>
        </w:rPr>
      </w:pPr>
    </w:p>
    <w:p w14:paraId="2B3085F6" w14:textId="77777777" w:rsidR="00677292" w:rsidRDefault="009A3EF7">
      <w:pPr>
        <w:spacing w:line="480" w:lineRule="auto"/>
        <w:rPr>
          <w:rFonts w:ascii="Times New Roman" w:hAnsi="Times New Roman"/>
          <w:b/>
        </w:rPr>
      </w:pPr>
      <w:r>
        <w:rPr>
          <w:rFonts w:ascii="Times New Roman" w:hAnsi="Times New Roman"/>
          <w:b/>
        </w:rPr>
        <w:t>Authors</w:t>
      </w:r>
    </w:p>
    <w:p w14:paraId="7F8FF399" w14:textId="08012A72" w:rsidR="00677292" w:rsidRPr="00811AE3" w:rsidRDefault="009A3EF7">
      <w:pPr>
        <w:spacing w:line="480" w:lineRule="auto"/>
        <w:rPr>
          <w:rFonts w:ascii="Times New Roman" w:hAnsi="Times New Roman"/>
          <w:vertAlign w:val="superscript"/>
          <w:rPrChange w:id="4" w:author="Jeff Kane" w:date="2018-12-03T14:13:00Z">
            <w:rPr>
              <w:rFonts w:ascii="Times New Roman" w:hAnsi="Times New Roman"/>
              <w:vertAlign w:val="subscript"/>
            </w:rPr>
          </w:rPrChange>
        </w:rPr>
      </w:pPr>
      <w:r>
        <w:rPr>
          <w:rFonts w:ascii="Times New Roman" w:hAnsi="Times New Roman"/>
        </w:rPr>
        <w:t xml:space="preserve">Jens T. Stevens </w:t>
      </w:r>
      <w:r>
        <w:rPr>
          <w:rFonts w:ascii="Times New Roman" w:hAnsi="Times New Roman"/>
          <w:vertAlign w:val="superscript"/>
        </w:rPr>
        <w:t>1*</w:t>
      </w:r>
      <w:r>
        <w:rPr>
          <w:rFonts w:ascii="Times New Roman" w:hAnsi="Times New Roman"/>
        </w:rPr>
        <w:t xml:space="preserve">, Matthew Kling, Dylan W. </w:t>
      </w:r>
      <w:proofErr w:type="spellStart"/>
      <w:r>
        <w:rPr>
          <w:rFonts w:ascii="Times New Roman" w:hAnsi="Times New Roman"/>
        </w:rPr>
        <w:t>Schwilk</w:t>
      </w:r>
      <w:proofErr w:type="spellEnd"/>
      <w:r>
        <w:rPr>
          <w:rFonts w:ascii="Times New Roman" w:hAnsi="Times New Roman"/>
        </w:rPr>
        <w:t>, J. Morgan Varner</w:t>
      </w:r>
      <w:ins w:id="5" w:author="Varner, Julian - FS" w:date="2018-11-21T09:03:00Z">
        <w:r>
          <w:rPr>
            <w:rFonts w:ascii="Times New Roman" w:hAnsi="Times New Roman"/>
            <w:vertAlign w:val="superscript"/>
          </w:rPr>
          <w:t>#</w:t>
        </w:r>
      </w:ins>
      <w:r>
        <w:rPr>
          <w:rFonts w:ascii="Times New Roman" w:hAnsi="Times New Roman"/>
        </w:rPr>
        <w:t>, Jeffrey Kane</w:t>
      </w:r>
      <w:ins w:id="6" w:author="Jeff Kane" w:date="2018-12-03T14:13:00Z">
        <w:r w:rsidR="00811AE3">
          <w:rPr>
            <w:rFonts w:ascii="Times New Roman" w:hAnsi="Times New Roman"/>
            <w:vertAlign w:val="superscript"/>
          </w:rPr>
          <w:t>##</w:t>
        </w:r>
      </w:ins>
    </w:p>
    <w:p w14:paraId="50812E7D" w14:textId="77777777" w:rsidR="00677292" w:rsidRDefault="00677292">
      <w:pPr>
        <w:spacing w:line="480" w:lineRule="auto"/>
        <w:rPr>
          <w:rFonts w:ascii="Times New Roman" w:hAnsi="Times New Roman"/>
        </w:rPr>
      </w:pPr>
    </w:p>
    <w:p w14:paraId="06E15FA2" w14:textId="77777777" w:rsidR="00677292" w:rsidRDefault="009A3EF7">
      <w:pPr>
        <w:spacing w:line="480" w:lineRule="auto"/>
        <w:rPr>
          <w:rFonts w:ascii="Times New Roman" w:hAnsi="Times New Roman"/>
          <w:b/>
        </w:rPr>
      </w:pPr>
      <w:r>
        <w:rPr>
          <w:rFonts w:ascii="Times New Roman" w:hAnsi="Times New Roman"/>
          <w:b/>
        </w:rPr>
        <w:t>Author Affiliations and Addresses</w:t>
      </w:r>
    </w:p>
    <w:p w14:paraId="0F1E84C0" w14:textId="666AD73A" w:rsidR="00677292" w:rsidRDefault="009A3EF7">
      <w:pPr>
        <w:spacing w:line="480" w:lineRule="auto"/>
        <w:rPr>
          <w:ins w:id="7" w:author="Jens Stevens" w:date="2018-12-19T15:34:00Z"/>
          <w:rFonts w:ascii="Times New Roman" w:hAnsi="Times New Roman"/>
        </w:rPr>
      </w:pPr>
      <w:r>
        <w:rPr>
          <w:rFonts w:ascii="Times New Roman" w:hAnsi="Times New Roman"/>
          <w:vertAlign w:val="superscript"/>
        </w:rPr>
        <w:t>1</w:t>
      </w:r>
      <w:r>
        <w:rPr>
          <w:rFonts w:ascii="Times New Roman" w:hAnsi="Times New Roman"/>
        </w:rPr>
        <w:t xml:space="preserve">U.S. Geological Survey, New Mexico Landscapes Field Station, Santa Fe NM </w:t>
      </w:r>
    </w:p>
    <w:p w14:paraId="2BCFB918" w14:textId="47726F81" w:rsidR="00EF7055" w:rsidRDefault="00EF7055">
      <w:pPr>
        <w:spacing w:line="480" w:lineRule="auto"/>
        <w:rPr>
          <w:rFonts w:ascii="Times New Roman" w:hAnsi="Times New Roman"/>
        </w:rPr>
      </w:pPr>
      <w:r>
        <w:rPr>
          <w:rFonts w:ascii="Times New Roman" w:hAnsi="Times New Roman"/>
          <w:vertAlign w:val="superscript"/>
        </w:rPr>
        <w:t>2</w:t>
      </w:r>
      <w:r>
        <w:rPr>
          <w:rFonts w:ascii="Times New Roman" w:hAnsi="Times New Roman"/>
        </w:rPr>
        <w:t>University of California Berkeley, Department of Integrative Biology, Berkeley CA</w:t>
      </w:r>
    </w:p>
    <w:p w14:paraId="1B21E86E" w14:textId="7686DD49" w:rsidR="00EF7055" w:rsidRDefault="00EF7055">
      <w:pPr>
        <w:spacing w:line="480" w:lineRule="auto"/>
        <w:rPr>
          <w:rFonts w:ascii="Times New Roman" w:hAnsi="Times New Roman"/>
        </w:rPr>
      </w:pPr>
      <w:r>
        <w:rPr>
          <w:rFonts w:ascii="Times New Roman" w:hAnsi="Times New Roman"/>
          <w:vertAlign w:val="superscript"/>
        </w:rPr>
        <w:t>3</w:t>
      </w:r>
      <w:r>
        <w:rPr>
          <w:rFonts w:ascii="Times New Roman" w:hAnsi="Times New Roman"/>
        </w:rPr>
        <w:t>Texas Tech University, Department of Biological Sciences, Lubbock, TX</w:t>
      </w:r>
    </w:p>
    <w:p w14:paraId="20D76463" w14:textId="4C3DA19D" w:rsidR="00677292" w:rsidRDefault="00EF7055">
      <w:pPr>
        <w:spacing w:line="480" w:lineRule="auto"/>
        <w:rPr>
          <w:rFonts w:ascii="Times New Roman" w:hAnsi="Times New Roman"/>
        </w:rPr>
      </w:pPr>
      <w:r>
        <w:rPr>
          <w:rFonts w:ascii="Times New Roman" w:hAnsi="Times New Roman"/>
          <w:vertAlign w:val="superscript"/>
        </w:rPr>
        <w:t>4</w:t>
      </w:r>
      <w:r w:rsidR="009A3EF7">
        <w:rPr>
          <w:rFonts w:ascii="Times New Roman" w:hAnsi="Times New Roman"/>
        </w:rPr>
        <w:t>U.S.D.A. Forest Service, Pacific Wildland Fire Sciences Laboratory, Seattle, WA</w:t>
      </w:r>
    </w:p>
    <w:p w14:paraId="0232EB02" w14:textId="6A15DE33" w:rsidR="00677292" w:rsidRPr="00811AE3" w:rsidRDefault="00EF7055">
      <w:pPr>
        <w:spacing w:line="480" w:lineRule="auto"/>
        <w:rPr>
          <w:rFonts w:ascii="Times New Roman" w:hAnsi="Times New Roman"/>
        </w:rPr>
      </w:pPr>
      <w:r>
        <w:rPr>
          <w:rFonts w:ascii="Times New Roman" w:hAnsi="Times New Roman"/>
          <w:vertAlign w:val="superscript"/>
        </w:rPr>
        <w:t>5</w:t>
      </w:r>
      <w:r w:rsidR="00811AE3">
        <w:rPr>
          <w:rFonts w:ascii="Times New Roman" w:hAnsi="Times New Roman"/>
        </w:rPr>
        <w:t>Humboldt State University, Department of Forestry and Wildland Science, Arcata, CA</w:t>
      </w:r>
    </w:p>
    <w:p w14:paraId="766E5250" w14:textId="77777777" w:rsidR="00677292" w:rsidRDefault="009A3EF7">
      <w:pPr>
        <w:spacing w:line="480" w:lineRule="auto"/>
        <w:rPr>
          <w:rFonts w:ascii="Times New Roman" w:hAnsi="Times New Roman"/>
        </w:rPr>
      </w:pPr>
      <w:r>
        <w:rPr>
          <w:rFonts w:ascii="Times New Roman" w:hAnsi="Times New Roman"/>
        </w:rPr>
        <w:t>*Corresponding Author</w:t>
      </w:r>
    </w:p>
    <w:p w14:paraId="4343A296" w14:textId="77777777" w:rsidR="00677292" w:rsidRDefault="009A3EF7">
      <w:pPr>
        <w:spacing w:line="480" w:lineRule="auto"/>
        <w:jc w:val="both"/>
      </w:pPr>
      <w:commentRangeStart w:id="8"/>
      <w:commentRangeStart w:id="9"/>
      <w:r>
        <w:rPr>
          <w:rFonts w:ascii="Times New Roman" w:hAnsi="Times New Roman"/>
          <w:b/>
        </w:rPr>
        <w:t>Journal requirements</w:t>
      </w:r>
      <w:commentRangeEnd w:id="8"/>
      <w:ins w:id="10" w:author="Dylan Schwilk" w:date="2018-11-26T09:39:00Z">
        <w:r>
          <w:commentReference w:id="8"/>
        </w:r>
        <w:commentRangeStart w:id="11"/>
        <w:commentRangeStart w:id="12"/>
        <w:commentRangeEnd w:id="11"/>
        <w:r>
          <w:rPr>
            <w:rFonts w:ascii="Times New Roman" w:hAnsi="Times New Roman"/>
            <w:b/>
          </w:rPr>
          <w:commentReference w:id="11"/>
        </w:r>
      </w:ins>
      <w:commentRangeEnd w:id="9"/>
      <w:commentRangeEnd w:id="12"/>
      <w:r w:rsidR="00811AE3">
        <w:rPr>
          <w:rStyle w:val="CommentReference"/>
        </w:rPr>
        <w:commentReference w:id="12"/>
      </w:r>
      <w:r>
        <w:commentReference w:id="9"/>
      </w:r>
      <w:r>
        <w:rPr>
          <w:rFonts w:ascii="Times New Roman" w:hAnsi="Times New Roman"/>
          <w:b/>
        </w:rPr>
        <w:t xml:space="preserve"> for “Research Communications”:</w:t>
      </w:r>
    </w:p>
    <w:p w14:paraId="14C12CE9" w14:textId="77777777" w:rsidR="00677292" w:rsidRDefault="009A3EF7">
      <w:pPr>
        <w:spacing w:line="480" w:lineRule="auto"/>
        <w:rPr>
          <w:rFonts w:ascii="Times New Roman" w:hAnsi="Times New Roman"/>
        </w:rPr>
      </w:pPr>
      <w:r>
        <w:rPr>
          <w:rFonts w:ascii="Times New Roman" w:hAnsi="Times New Roman"/>
        </w:rPr>
        <w:t>Abstract: 150 words; Article: 2500 words; References: 20; figures/tables: 3 (+SI)</w:t>
      </w:r>
    </w:p>
    <w:p w14:paraId="51E4B279" w14:textId="77777777" w:rsidR="00677292" w:rsidRDefault="009A3EF7">
      <w:pPr>
        <w:spacing w:line="480" w:lineRule="auto"/>
        <w:jc w:val="both"/>
        <w:rPr>
          <w:rFonts w:ascii="Times New Roman" w:hAnsi="Times New Roman"/>
          <w:b/>
        </w:rPr>
      </w:pPr>
      <w:r>
        <w:rPr>
          <w:rFonts w:ascii="Times New Roman" w:hAnsi="Times New Roman"/>
          <w:b/>
        </w:rPr>
        <w:t>Current stats:</w:t>
      </w:r>
    </w:p>
    <w:p w14:paraId="4D9F9EE7" w14:textId="77777777" w:rsidR="00677292" w:rsidRDefault="009A3EF7">
      <w:pPr>
        <w:spacing w:line="480" w:lineRule="auto"/>
        <w:rPr>
          <w:rFonts w:ascii="Times New Roman" w:hAnsi="Times New Roman"/>
        </w:rPr>
      </w:pPr>
      <w:r>
        <w:rPr>
          <w:rFonts w:ascii="Times New Roman" w:hAnsi="Times New Roman"/>
        </w:rPr>
        <w:t>Abstract: 125 words; Article: ~2700 words; References: 27; figures/tables: 4 (+SI)</w:t>
      </w:r>
    </w:p>
    <w:p w14:paraId="7F9FE0AD" w14:textId="77777777" w:rsidR="00677292" w:rsidRDefault="009A3EF7">
      <w:pPr>
        <w:spacing w:line="480" w:lineRule="auto"/>
        <w:rPr>
          <w:rFonts w:ascii="Times New Roman" w:hAnsi="Times New Roman"/>
        </w:rPr>
        <w:sectPr w:rsidR="00677292">
          <w:footerReference w:type="default" r:id="rId10"/>
          <w:pgSz w:w="12240" w:h="15840"/>
          <w:pgMar w:top="1440" w:right="1440" w:bottom="1440" w:left="1440" w:header="0" w:footer="720" w:gutter="0"/>
          <w:lnNumType w:countBy="1" w:restart="continuous"/>
          <w:cols w:space="720"/>
          <w:formProt w:val="0"/>
          <w:docGrid w:linePitch="100"/>
        </w:sectPr>
      </w:pPr>
      <w:r>
        <w:rPr>
          <w:rFonts w:ascii="Times New Roman" w:hAnsi="Times New Roman"/>
        </w:rPr>
        <w:t>(Could merge Figures 2 and 3 into a “2a and 2b”)</w:t>
      </w:r>
    </w:p>
    <w:p w14:paraId="337B481B" w14:textId="77777777" w:rsidR="00677292" w:rsidRDefault="009A3EF7">
      <w:pPr>
        <w:spacing w:line="480" w:lineRule="auto"/>
        <w:rPr>
          <w:rFonts w:ascii="Times New Roman" w:hAnsi="Times New Roman" w:cs="Times New Roman"/>
          <w:b/>
        </w:rPr>
      </w:pPr>
      <w:r>
        <w:rPr>
          <w:rFonts w:ascii="Times New Roman" w:hAnsi="Times New Roman" w:cs="Times New Roman"/>
          <w:b/>
        </w:rPr>
        <w:lastRenderedPageBreak/>
        <w:t>Abstract</w:t>
      </w:r>
    </w:p>
    <w:p w14:paraId="1B8A0602" w14:textId="1258E79B" w:rsidR="00677292" w:rsidRDefault="009A3EF7">
      <w:pPr>
        <w:spacing w:line="480" w:lineRule="auto"/>
      </w:pPr>
      <w:r>
        <w:rPr>
          <w:rFonts w:ascii="Times New Roman" w:hAnsi="Times New Roman" w:cs="Times New Roman"/>
        </w:rPr>
        <w:t xml:space="preserve">Functional traits are a critical link between species distributions and the ecosystem processes that structure those species’ niches. Concurrent increases in the availability of functional trait data and our ability to map and model species distributions presents an opportunity to develop functional trait biogeography to improve process-based predictions about the adaptability of certain species assemblages to changing environmental conditions across landscape scales. We illustrate this concept by developing the first multivariate, trait-based quantitative ranking of fire resistance in North American conifer species. A map of fire resistance of different conifer species assemblages across the western US reveals general agreement with independent assessments of historical fire regimes, while also identifying areas where the adaptive capacity of current species assemblages may be </w:t>
      </w:r>
      <w:commentRangeStart w:id="13"/>
      <w:r>
        <w:rPr>
          <w:rFonts w:ascii="Times New Roman" w:hAnsi="Times New Roman" w:cs="Times New Roman"/>
        </w:rPr>
        <w:t xml:space="preserve">mismatched with historical </w:t>
      </w:r>
      <w:commentRangeEnd w:id="13"/>
      <w:r>
        <w:commentReference w:id="13"/>
      </w:r>
      <w:r>
        <w:rPr>
          <w:rFonts w:ascii="Times New Roman" w:hAnsi="Times New Roman" w:cs="Times New Roman"/>
        </w:rPr>
        <w:t xml:space="preserve">fire </w:t>
      </w:r>
      <w:commentRangeStart w:id="14"/>
      <w:r>
        <w:rPr>
          <w:rFonts w:ascii="Times New Roman" w:hAnsi="Times New Roman" w:cs="Times New Roman"/>
        </w:rPr>
        <w:t>regimes</w:t>
      </w:r>
      <w:commentRangeEnd w:id="14"/>
      <w:r w:rsidR="005D743A">
        <w:rPr>
          <w:rStyle w:val="CommentReference"/>
        </w:rPr>
        <w:commentReference w:id="14"/>
      </w:r>
      <w:r>
        <w:rPr>
          <w:rFonts w:ascii="Times New Roman" w:hAnsi="Times New Roman" w:cs="Times New Roman"/>
        </w:rPr>
        <w:t xml:space="preserve">. </w:t>
      </w:r>
      <w:commentRangeStart w:id="15"/>
      <w:commentRangeEnd w:id="15"/>
      <w:r>
        <w:rPr>
          <w:rFonts w:ascii="Times New Roman" w:hAnsi="Times New Roman" w:cs="Times New Roman"/>
        </w:rPr>
        <w:commentReference w:id="15"/>
      </w:r>
      <w:r>
        <w:br w:type="page"/>
      </w:r>
    </w:p>
    <w:p w14:paraId="1915382C" w14:textId="77777777" w:rsidR="00677292" w:rsidRDefault="009A3EF7">
      <w:pPr>
        <w:spacing w:line="480" w:lineRule="auto"/>
        <w:rPr>
          <w:rFonts w:ascii="Times New Roman" w:hAnsi="Times New Roman" w:cs="Times New Roman"/>
        </w:rPr>
      </w:pPr>
      <w:r>
        <w:rPr>
          <w:rFonts w:ascii="Times New Roman" w:hAnsi="Times New Roman" w:cs="Times New Roman"/>
          <w:b/>
        </w:rPr>
        <w:lastRenderedPageBreak/>
        <w:t>Introduction</w:t>
      </w:r>
    </w:p>
    <w:p w14:paraId="5E18A15C" w14:textId="77777777" w:rsidR="00677292" w:rsidRDefault="009A3EF7">
      <w:pPr>
        <w:spacing w:line="480" w:lineRule="auto"/>
        <w:ind w:firstLine="720"/>
      </w:pPr>
      <w:r>
        <w:rPr>
          <w:rFonts w:ascii="Times New Roman" w:hAnsi="Times New Roman" w:cs="Times New Roman"/>
        </w:rPr>
        <w:t xml:space="preserve">Functional traits have become a critical component of community ecology in the past decade, improving our understanding of how environmental niches are expressed by shared traits </w:t>
      </w:r>
      <w:r>
        <w:fldChar w:fldCharType="begin"/>
      </w:r>
      <w:r>
        <w:instrText>ADDIN EN.CITE</w:instrText>
      </w:r>
      <w:r>
        <w:fldChar w:fldCharType="end"/>
      </w:r>
      <w:bookmarkStart w:id="16" w:name="__Fieldmark__57_1117699121"/>
      <w:r>
        <w:fldChar w:fldCharType="begin"/>
      </w:r>
      <w:r>
        <w:instrText>ADDIN EN.CITE.DATA</w:instrText>
      </w:r>
      <w:r>
        <w:fldChar w:fldCharType="separate"/>
      </w:r>
      <w:bookmarkStart w:id="17" w:name="__Fieldmark__85_1244415118"/>
      <w:bookmarkStart w:id="18" w:name="__Fieldmark__60_1117699121"/>
      <w:bookmarkEnd w:id="16"/>
      <w:r>
        <w:rPr>
          <w:rFonts w:ascii="Times New Roman" w:hAnsi="Times New Roman" w:cs="Times New Roman"/>
        </w:rPr>
        <w:t>(</w:t>
      </w:r>
      <w:bookmarkStart w:id="19" w:name="__Fieldmark__84_1244415118"/>
      <w:r>
        <w:rPr>
          <w:rFonts w:ascii="Times New Roman" w:hAnsi="Times New Roman" w:cs="Times New Roman"/>
        </w:rPr>
        <w:t>McGill et al. 2006)</w:t>
      </w:r>
      <w:r>
        <w:fldChar w:fldCharType="end"/>
      </w:r>
      <w:hyperlink w:anchor="_ENREF_11" w:tgtFrame="McGill, 2006 #801">
        <w:bookmarkEnd w:id="17"/>
        <w:bookmarkEnd w:id="18"/>
        <w:bookmarkEnd w:id="19"/>
        <w:r>
          <w:rPr>
            <w:rStyle w:val="ListLabel1"/>
          </w:rPr>
          <w:t xml:space="preserve">. Despite rapidly expanding databases of functional trait information, particularly for plants </w:t>
        </w:r>
      </w:hyperlink>
      <w:r>
        <w:fldChar w:fldCharType="begin"/>
      </w:r>
      <w:r>
        <w:instrText>ADDIN EN.CITE</w:instrText>
      </w:r>
      <w:r>
        <w:fldChar w:fldCharType="end"/>
      </w:r>
      <w:bookmarkStart w:id="20" w:name="__Fieldmark__69_1117699121"/>
      <w:r>
        <w:fldChar w:fldCharType="begin"/>
      </w:r>
      <w:r>
        <w:instrText>ADDIN EN.CITE.DATA</w:instrText>
      </w:r>
      <w:r>
        <w:fldChar w:fldCharType="separate"/>
      </w:r>
      <w:bookmarkStart w:id="21" w:name="__Fieldmark__97_1244415118"/>
      <w:bookmarkStart w:id="22" w:name="__Fieldmark__72_1117699121"/>
      <w:bookmarkEnd w:id="20"/>
      <w:r>
        <w:rPr>
          <w:rFonts w:ascii="Times New Roman" w:hAnsi="Times New Roman" w:cs="Times New Roman"/>
        </w:rPr>
        <w:t>(</w:t>
      </w:r>
      <w:bookmarkStart w:id="23" w:name="__Fieldmark__96_1244415118"/>
      <w:r>
        <w:rPr>
          <w:rFonts w:ascii="Times New Roman" w:hAnsi="Times New Roman" w:cs="Times New Roman"/>
        </w:rPr>
        <w:t>Kattge et al. 2011)</w:t>
      </w:r>
      <w:r>
        <w:fldChar w:fldCharType="end"/>
      </w:r>
      <w:hyperlink w:anchor="_ENREF_7" w:tgtFrame="Kattge, 2011 #3390">
        <w:bookmarkEnd w:id="21"/>
        <w:bookmarkEnd w:id="22"/>
        <w:bookmarkEnd w:id="23"/>
        <w:r>
          <w:rPr>
            <w:rStyle w:val="ListLabel1"/>
          </w:rPr>
          <w:t xml:space="preserve">, studies of niche dynamics using functional traits often focus at relatively small spatial scales </w:t>
        </w:r>
      </w:hyperlink>
      <w:r>
        <w:fldChar w:fldCharType="begin"/>
      </w:r>
      <w:r>
        <w:instrText>ADDIN EN.CITE &lt;EndNote&gt;&lt;Cite&gt;&lt;Author&gt;Messier&lt;/Author&gt;&lt;Year&gt;2010&lt;/Year&gt;&lt;RecNum&gt;3663&lt;/RecNum&gt;&lt;DisplayText&gt;(Messier et al.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fldChar w:fldCharType="separate"/>
      </w:r>
      <w:bookmarkStart w:id="24" w:name="__Fieldmark__81_1117699121"/>
      <w:r>
        <w:rPr>
          <w:rFonts w:ascii="Times New Roman" w:hAnsi="Times New Roman" w:cs="Times New Roman"/>
        </w:rPr>
        <w:t>(</w:t>
      </w:r>
      <w:bookmarkStart w:id="25" w:name="__Fieldmark__107_1244415118"/>
      <w:r>
        <w:rPr>
          <w:rFonts w:ascii="Times New Roman" w:hAnsi="Times New Roman" w:cs="Times New Roman"/>
        </w:rPr>
        <w:t>Messier et al. 2010)</w:t>
      </w:r>
      <w:r>
        <w:fldChar w:fldCharType="end"/>
      </w:r>
      <w:hyperlink w:anchor="_ENREF_12" w:tgtFrame="Messier, 2010 #3663">
        <w:bookmarkEnd w:id="24"/>
        <w:bookmarkEnd w:id="25"/>
        <w:r>
          <w:rPr>
            <w:rStyle w:val="ListLabel1"/>
          </w:rPr>
          <w:t xml:space="preserve">, and scaling up functional trait studies to describe ecosystem processes at the landscape scale has been challenging </w:t>
        </w:r>
      </w:hyperlink>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26" w:name="__Fieldmark__89_1117699121"/>
      <w:r>
        <w:rPr>
          <w:rFonts w:ascii="Times New Roman" w:hAnsi="Times New Roman" w:cs="Times New Roman"/>
        </w:rPr>
        <w:t>(</w:t>
      </w:r>
      <w:bookmarkStart w:id="27" w:name="__Fieldmark__119_1244415118"/>
      <w:r>
        <w:rPr>
          <w:rFonts w:ascii="Times New Roman" w:hAnsi="Times New Roman" w:cs="Times New Roman"/>
        </w:rPr>
        <w:t>Funk et al. 2017)</w:t>
      </w:r>
      <w:r>
        <w:fldChar w:fldCharType="end"/>
      </w:r>
      <w:commentRangeStart w:id="28"/>
      <w:r>
        <w:rPr>
          <w:rStyle w:val="ListLabel1"/>
        </w:rPr>
        <w:fldChar w:fldCharType="begin"/>
      </w:r>
      <w:r>
        <w:rPr>
          <w:rStyle w:val="ListLabel1"/>
        </w:rPr>
        <w:instrText xml:space="preserve"> HYPERLINK \l "_ENREF_5" \t "Funk, 2017 #3664" \h </w:instrText>
      </w:r>
      <w:r>
        <w:rPr>
          <w:rStyle w:val="ListLabel1"/>
        </w:rPr>
        <w:fldChar w:fldCharType="separate"/>
      </w:r>
      <w:bookmarkEnd w:id="26"/>
      <w:bookmarkEnd w:id="27"/>
      <w:r>
        <w:rPr>
          <w:rStyle w:val="ListLabel1"/>
        </w:rPr>
        <w:t xml:space="preserve">. Advances in remote sensing technology and species distribution modeling have created an opportunity to integrate landscape models of species abundances with functional trait information via the concept of functional trait biogeography, to better understand how ecosystem processes structure species niches at increasingly large spatial scales. To illustrate this concept, we apply functional trait biogeography to describe regional variation in adaptive fire regimes within conifer-dominated </w:t>
      </w:r>
      <w:r>
        <w:rPr>
          <w:rStyle w:val="ListLabel1"/>
        </w:rPr>
        <w:t>f</w:t>
      </w:r>
      <w:r>
        <w:rPr>
          <w:rStyle w:val="ListLabel1"/>
        </w:rPr>
        <w:t>ores</w:t>
      </w:r>
      <w:r>
        <w:rPr>
          <w:rStyle w:val="ListLabel1"/>
        </w:rPr>
        <w:t>t</w:t>
      </w:r>
      <w:r>
        <w:rPr>
          <w:rStyle w:val="ListLabel1"/>
        </w:rPr>
        <w:t xml:space="preserve">s </w:t>
      </w:r>
      <w:r>
        <w:rPr>
          <w:rStyle w:val="ListLabel1"/>
        </w:rPr>
        <w:fldChar w:fldCharType="end"/>
      </w:r>
      <w:commentRangeEnd w:id="28"/>
      <w:r>
        <w:rPr>
          <w:rStyle w:val="CommentReference"/>
        </w:rPr>
        <w:commentReference w:id="28"/>
      </w:r>
      <w:r>
        <w:rPr>
          <w:rFonts w:ascii="Times New Roman" w:hAnsi="Times New Roman" w:cs="Times New Roman"/>
        </w:rPr>
        <w:t>and woodlands of the western U.S.</w:t>
      </w:r>
    </w:p>
    <w:p w14:paraId="71F33B28" w14:textId="6A4E5A45" w:rsidR="00677292" w:rsidRPr="006B280A" w:rsidRDefault="009A3EF7">
      <w:pPr>
        <w:spacing w:line="480" w:lineRule="auto"/>
        <w:ind w:firstLine="720"/>
        <w:rPr>
          <w:rFonts w:ascii="Times New Roman" w:hAnsi="Times New Roman" w:cs="Times New Roman"/>
        </w:rPr>
      </w:pPr>
      <w:r>
        <w:rPr>
          <w:rFonts w:ascii="Times New Roman" w:hAnsi="Times New Roman" w:cs="Times New Roman"/>
        </w:rPr>
        <w:t xml:space="preserve">Mapping of historical and contemporary fire regimes is useful to model spatial variation in characteristic ecosystem response to </w:t>
      </w:r>
      <w:r w:rsidR="00EF7055">
        <w:rPr>
          <w:rFonts w:ascii="Times New Roman" w:hAnsi="Times New Roman" w:cs="Times New Roman"/>
        </w:rPr>
        <w:t xml:space="preserve">wildland </w:t>
      </w:r>
      <w:r>
        <w:rPr>
          <w:rFonts w:ascii="Times New Roman" w:hAnsi="Times New Roman" w:cs="Times New Roman"/>
        </w:rPr>
        <w:t xml:space="preserve">fire across a landscape </w:t>
      </w:r>
      <w:r>
        <w:fldChar w:fldCharType="begin"/>
      </w:r>
      <w:r>
        <w:instrText>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fldChar w:fldCharType="separate"/>
      </w:r>
      <w:bookmarkStart w:id="29" w:name="__Fieldmark__101_1117699121"/>
      <w:r>
        <w:rPr>
          <w:rFonts w:ascii="Times New Roman" w:hAnsi="Times New Roman" w:cs="Times New Roman"/>
        </w:rPr>
        <w:t>(</w:t>
      </w:r>
      <w:bookmarkStart w:id="30" w:name="__Fieldmark__151_1244415118"/>
      <w:proofErr w:type="spellStart"/>
      <w:r>
        <w:rPr>
          <w:rFonts w:ascii="Times New Roman" w:hAnsi="Times New Roman" w:cs="Times New Roman"/>
        </w:rPr>
        <w:t>Schoennagel</w:t>
      </w:r>
      <w:proofErr w:type="spellEnd"/>
      <w:r>
        <w:rPr>
          <w:rFonts w:ascii="Times New Roman" w:hAnsi="Times New Roman" w:cs="Times New Roman"/>
        </w:rPr>
        <w:t xml:space="preserve"> and Nelson 2011)</w:t>
      </w:r>
      <w:r>
        <w:fldChar w:fldCharType="end"/>
      </w:r>
      <w:bookmarkEnd w:id="29"/>
      <w:bookmarkEnd w:id="30"/>
      <w:r>
        <w:rPr>
          <w:rStyle w:val="ListLabel1"/>
        </w:rPr>
        <w:t xml:space="preserve">. Such models are generally based on historical fire return intervals, climate, predominant vegetation, and biophysical models </w:t>
      </w:r>
      <w:r>
        <w:rPr>
          <w:rFonts w:ascii="Times New Roman" w:hAnsi="Times New Roman" w:cs="Times New Roman"/>
        </w:rPr>
        <w:t xml:space="preserve">that link these parameters together </w:t>
      </w:r>
      <w:r>
        <w:fldChar w:fldCharType="begin"/>
      </w:r>
      <w:r>
        <w:instrText>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fldChar w:fldCharType="separate"/>
      </w:r>
      <w:bookmarkStart w:id="31" w:name="__Fieldmark__112_1117699121"/>
      <w:r>
        <w:rPr>
          <w:rFonts w:ascii="Times New Roman" w:hAnsi="Times New Roman" w:cs="Times New Roman"/>
        </w:rPr>
        <w:t>(</w:t>
      </w:r>
      <w:bookmarkStart w:id="32" w:name="__Fieldmark__167_1244415118"/>
      <w:r>
        <w:rPr>
          <w:rFonts w:ascii="Times New Roman" w:hAnsi="Times New Roman" w:cs="Times New Roman"/>
        </w:rPr>
        <w:t>Rollins 2009)</w:t>
      </w:r>
      <w:r>
        <w:fldChar w:fldCharType="end"/>
      </w:r>
      <w:hyperlink w:anchor="_ENREF_17" w:tgtFrame="Rollins, 2009 #2481">
        <w:bookmarkEnd w:id="31"/>
        <w:bookmarkEnd w:id="32"/>
        <w:r>
          <w:rPr>
            <w:rStyle w:val="ListLabel1"/>
          </w:rPr>
          <w:t>. Implicit in these models, particularly in forested ecosystems, is the recognition that there is functional trait variation among species of the predominant vegetation (e.g.</w:t>
        </w:r>
      </w:hyperlink>
      <w:r>
        <w:rPr>
          <w:rFonts w:ascii="Times New Roman" w:hAnsi="Times New Roman" w:cs="Times New Roman"/>
        </w:rPr>
        <w:t xml:space="preserve">, trees) that influences the likelihood of the tree surviving a fire (Figure 1). Functional traits can influence tree survival during fire by mediating the direct physiological response of the tree to fire, or the way that fuel characteristics of the tree influence fire spread </w:t>
      </w:r>
      <w:r>
        <w:fldChar w:fldCharType="begin"/>
      </w:r>
      <w:r>
        <w:instrText>ADDIN EN.CITE</w:instrText>
      </w:r>
      <w:r>
        <w:fldChar w:fldCharType="end"/>
      </w:r>
      <w:bookmarkStart w:id="33" w:name="__Fieldmark__122_1117699121"/>
      <w:r>
        <w:fldChar w:fldCharType="begin"/>
      </w:r>
      <w:r>
        <w:instrText>ADDIN EN.CITE.DATA</w:instrText>
      </w:r>
      <w:r>
        <w:fldChar w:fldCharType="separate"/>
      </w:r>
      <w:bookmarkStart w:id="34" w:name="__Fieldmark__205_1244415118"/>
      <w:bookmarkStart w:id="35" w:name="__Fieldmark__125_1117699121"/>
      <w:bookmarkEnd w:id="33"/>
      <w:r>
        <w:rPr>
          <w:rFonts w:ascii="Times New Roman" w:hAnsi="Times New Roman" w:cs="Times New Roman"/>
        </w:rPr>
        <w:t>(</w:t>
      </w:r>
      <w:bookmarkStart w:id="36" w:name="__Fieldmark__204_1244415118"/>
      <w:r>
        <w:rPr>
          <w:rFonts w:ascii="Times New Roman" w:hAnsi="Times New Roman" w:cs="Times New Roman"/>
        </w:rPr>
        <w:t>Keeley et al. 2011)</w:t>
      </w:r>
      <w:r>
        <w:fldChar w:fldCharType="end"/>
      </w:r>
      <w:bookmarkEnd w:id="34"/>
      <w:bookmarkEnd w:id="35"/>
      <w:bookmarkEnd w:id="36"/>
      <w:r>
        <w:rPr>
          <w:rStyle w:val="ListLabel1"/>
        </w:rPr>
        <w:t xml:space="preserve">. </w:t>
      </w:r>
      <w:r w:rsidR="003016CD" w:rsidRPr="00C3645A">
        <w:rPr>
          <w:rFonts w:ascii="Times New Roman" w:hAnsi="Times New Roman" w:cs="Times New Roman"/>
        </w:rPr>
        <w:t xml:space="preserve">It is common practice </w:t>
      </w:r>
      <w:r w:rsidR="003016CD" w:rsidRPr="00C3645A">
        <w:rPr>
          <w:rFonts w:ascii="Times New Roman" w:hAnsi="Times New Roman" w:cs="Times New Roman"/>
        </w:rPr>
        <w:t>to rank species along</w:t>
      </w:r>
      <w:r w:rsidR="003016CD" w:rsidRPr="00C3645A">
        <w:rPr>
          <w:rFonts w:ascii="Times New Roman" w:hAnsi="Times New Roman" w:cs="Times New Roman"/>
        </w:rPr>
        <w:t xml:space="preserve"> a continuum</w:t>
      </w:r>
      <w:r w:rsidR="003016CD">
        <w:rPr>
          <w:rFonts w:ascii="Times New Roman" w:hAnsi="Times New Roman" w:cs="Times New Roman"/>
        </w:rPr>
        <w:t xml:space="preserve"> from “fire-tolerant” to “fire-intolerant” </w:t>
      </w:r>
      <w:r w:rsidR="003016CD">
        <w:fldChar w:fldCharType="begin"/>
      </w:r>
      <w:r w:rsidR="003016CD">
        <w:instrText>ADDIN EN.CITE</w:instrText>
      </w:r>
      <w:r w:rsidR="003016CD">
        <w:fldChar w:fldCharType="end"/>
      </w:r>
      <w:bookmarkStart w:id="37" w:name="__Fieldmark__214_1117699121"/>
      <w:commentRangeStart w:id="38"/>
      <w:r w:rsidR="003016CD">
        <w:fldChar w:fldCharType="begin"/>
      </w:r>
      <w:r w:rsidR="003016CD">
        <w:instrText>ADDIN EN.CITE.DATA</w:instrText>
      </w:r>
      <w:r w:rsidR="003016CD">
        <w:fldChar w:fldCharType="separate"/>
      </w:r>
      <w:bookmarkStart w:id="39" w:name="__Fieldmark__374_1244415118"/>
      <w:bookmarkStart w:id="40" w:name="__Fieldmark__217_1117699121"/>
      <w:bookmarkEnd w:id="37"/>
      <w:r w:rsidR="003016CD">
        <w:rPr>
          <w:rFonts w:ascii="Times New Roman" w:hAnsi="Times New Roman" w:cs="Times New Roman"/>
        </w:rPr>
        <w:t>(</w:t>
      </w:r>
      <w:bookmarkStart w:id="41" w:name="__Fieldmark__373_1244415118"/>
      <w:r w:rsidR="003016CD">
        <w:rPr>
          <w:rFonts w:ascii="Times New Roman" w:hAnsi="Times New Roman" w:cs="Times New Roman"/>
        </w:rPr>
        <w:t xml:space="preserve">e.g., Brown </w:t>
      </w:r>
      <w:r w:rsidR="003016CD">
        <w:rPr>
          <w:rFonts w:ascii="Times New Roman" w:hAnsi="Times New Roman" w:cs="Times New Roman"/>
        </w:rPr>
        <w:lastRenderedPageBreak/>
        <w:t>and Smith 2000, Safford and Stevens 2017)</w:t>
      </w:r>
      <w:r w:rsidR="003016CD">
        <w:fldChar w:fldCharType="end"/>
      </w:r>
      <w:commentRangeEnd w:id="38"/>
      <w:r w:rsidR="003016CD">
        <w:rPr>
          <w:rStyle w:val="CommentReference"/>
        </w:rPr>
        <w:commentReference w:id="38"/>
      </w:r>
      <w:bookmarkEnd w:id="39"/>
      <w:bookmarkEnd w:id="40"/>
      <w:bookmarkEnd w:id="41"/>
      <w:r w:rsidR="003016CD">
        <w:rPr>
          <w:rStyle w:val="ListLabel1"/>
        </w:rPr>
        <w:t>, but these species rankings are often based on a qualitative understanding of species</w:t>
      </w:r>
      <w:r w:rsidR="003016CD">
        <w:rPr>
          <w:rStyle w:val="ListLabel1"/>
        </w:rPr>
        <w:t>’</w:t>
      </w:r>
      <w:r w:rsidR="003016CD">
        <w:rPr>
          <w:rStyle w:val="ListLabel1"/>
        </w:rPr>
        <w:t xml:space="preserve"> natural history rather than a quantitative assessment of traits that are associated with surviving fire</w:t>
      </w:r>
      <w:r>
        <w:rPr>
          <w:rStyle w:val="ListLabel1"/>
        </w:rPr>
        <w:t>,</w:t>
      </w:r>
      <w:r w:rsidR="003016CD">
        <w:rPr>
          <w:rStyle w:val="ListLabel1"/>
        </w:rPr>
        <w:t xml:space="preserve"> and</w:t>
      </w:r>
      <w:r>
        <w:rPr>
          <w:rStyle w:val="ListLabel1"/>
        </w:rPr>
        <w:t xml:space="preserve"> </w:t>
      </w:r>
      <w:r w:rsidRPr="006B280A">
        <w:rPr>
          <w:rStyle w:val="ListLabel1"/>
        </w:rPr>
        <w:t>quantitative variation in these traits has not been explicitly linked to variation in fire regimes at a landscape sca</w:t>
      </w:r>
      <w:r w:rsidRPr="006B280A">
        <w:rPr>
          <w:rStyle w:val="ListLabel1"/>
        </w:rPr>
        <w:t>l</w:t>
      </w:r>
      <w:r w:rsidRPr="006B280A">
        <w:rPr>
          <w:rStyle w:val="ListLabel1"/>
        </w:rPr>
        <w:t xml:space="preserve">e. </w:t>
      </w:r>
    </w:p>
    <w:p w14:paraId="3EF2F131" w14:textId="39D74B3D" w:rsidR="003016CD" w:rsidRDefault="006B280A" w:rsidP="003016CD">
      <w:pPr>
        <w:spacing w:line="480" w:lineRule="auto"/>
        <w:ind w:firstLine="720"/>
      </w:pPr>
      <w:r w:rsidRPr="006B280A">
        <w:rPr>
          <w:rFonts w:ascii="Times New Roman" w:hAnsi="Times New Roman" w:cs="Times New Roman"/>
        </w:rPr>
        <w:t>G</w:t>
      </w:r>
      <w:r w:rsidR="009A3EF7" w:rsidRPr="006B280A">
        <w:rPr>
          <w:rFonts w:ascii="Times New Roman" w:hAnsi="Times New Roman" w:cs="Times New Roman"/>
        </w:rPr>
        <w:t xml:space="preserve">iven the inverse relationship between fire frequency and intensity </w:t>
      </w:r>
      <w:r w:rsidR="009A3EF7" w:rsidRPr="006B280A">
        <w:rPr>
          <w:rFonts w:ascii="Times New Roman" w:hAnsi="Times New Roman" w:cs="Times New Roman"/>
        </w:rPr>
        <w:fldChar w:fldCharType="begin"/>
      </w:r>
      <w:r w:rsidR="009A3EF7" w:rsidRPr="006B280A">
        <w:rPr>
          <w:rFonts w:ascii="Times New Roman" w:hAnsi="Times New Roman" w:cs="Times New Roman"/>
        </w:rPr>
        <w:instrText>ADDIN EN.CITE</w:instrText>
      </w:r>
      <w:r w:rsidR="009A3EF7" w:rsidRPr="006B280A">
        <w:rPr>
          <w:rFonts w:ascii="Times New Roman" w:hAnsi="Times New Roman" w:cs="Times New Roman"/>
        </w:rPr>
        <w:fldChar w:fldCharType="end"/>
      </w:r>
      <w:bookmarkStart w:id="42" w:name="__Fieldmark__136_1117699121"/>
      <w:r w:rsidR="009A3EF7" w:rsidRPr="006B280A">
        <w:rPr>
          <w:rFonts w:ascii="Times New Roman" w:hAnsi="Times New Roman" w:cs="Times New Roman"/>
        </w:rPr>
        <w:fldChar w:fldCharType="begin"/>
      </w:r>
      <w:r w:rsidR="009A3EF7" w:rsidRPr="006B280A">
        <w:rPr>
          <w:rFonts w:ascii="Times New Roman" w:hAnsi="Times New Roman" w:cs="Times New Roman"/>
        </w:rPr>
        <w:instrText>ADDIN EN.CITE.DATA</w:instrText>
      </w:r>
      <w:r w:rsidR="009A3EF7" w:rsidRPr="006B280A">
        <w:rPr>
          <w:rFonts w:ascii="Times New Roman" w:hAnsi="Times New Roman" w:cs="Times New Roman"/>
        </w:rPr>
        <w:fldChar w:fldCharType="separate"/>
      </w:r>
      <w:bookmarkStart w:id="43" w:name="__Fieldmark__227_1244415118"/>
      <w:bookmarkStart w:id="44" w:name="__Fieldmark__139_1117699121"/>
      <w:bookmarkEnd w:id="42"/>
      <w:r w:rsidR="009A3EF7" w:rsidRPr="006B280A">
        <w:rPr>
          <w:rFonts w:ascii="Times New Roman" w:hAnsi="Times New Roman" w:cs="Times New Roman"/>
        </w:rPr>
        <w:t>(</w:t>
      </w:r>
      <w:bookmarkStart w:id="45" w:name="__Fieldmark__226_1244415118"/>
      <w:r w:rsidR="009A3EF7" w:rsidRPr="006B280A">
        <w:rPr>
          <w:rFonts w:ascii="Times New Roman" w:hAnsi="Times New Roman" w:cs="Times New Roman"/>
        </w:rPr>
        <w:t>Steel et al. 2015)</w:t>
      </w:r>
      <w:r w:rsidR="009A3EF7" w:rsidRPr="006B280A">
        <w:rPr>
          <w:rFonts w:ascii="Times New Roman" w:hAnsi="Times New Roman" w:cs="Times New Roman"/>
        </w:rPr>
        <w:fldChar w:fldCharType="end"/>
      </w:r>
      <w:bookmarkEnd w:id="43"/>
      <w:bookmarkEnd w:id="44"/>
      <w:bookmarkEnd w:id="45"/>
      <w:r w:rsidR="009A3EF7" w:rsidRPr="006B280A">
        <w:rPr>
          <w:rStyle w:val="ListLabel1"/>
        </w:rPr>
        <w:t xml:space="preserve">, tree species that experience more frequent fire over their evolutionary history have an opportunity to evolve </w:t>
      </w:r>
      <w:r w:rsidRPr="006B280A">
        <w:rPr>
          <w:rStyle w:val="ListLabel1"/>
        </w:rPr>
        <w:t>fire resistance traits, i.e. morphological characteristics that improve a tree’s likelihood of surviving a surface fire under low to moderate fire weather conditions</w:t>
      </w:r>
      <w:r w:rsidR="009A3EF7" w:rsidRPr="006B280A">
        <w:rPr>
          <w:rStyle w:val="ListLabel1"/>
        </w:rPr>
        <w:t xml:space="preserve"> </w:t>
      </w:r>
      <w:r w:rsidR="009A3EF7" w:rsidRPr="006B280A">
        <w:rPr>
          <w:rFonts w:ascii="Times New Roman" w:hAnsi="Times New Roman" w:cs="Times New Roman"/>
        </w:rPr>
        <w:fldChar w:fldCharType="begin"/>
      </w:r>
      <w:r w:rsidR="009A3EF7" w:rsidRPr="006B280A">
        <w:rPr>
          <w:rFonts w:ascii="Times New Roman" w:hAnsi="Times New Roman" w:cs="Times New Roman"/>
        </w:rPr>
        <w:instrText>ADDIN EN.CITE</w:instrText>
      </w:r>
      <w:r w:rsidR="009A3EF7" w:rsidRPr="006B280A">
        <w:rPr>
          <w:rFonts w:ascii="Times New Roman" w:hAnsi="Times New Roman" w:cs="Times New Roman"/>
        </w:rPr>
        <w:fldChar w:fldCharType="end"/>
      </w:r>
      <w:bookmarkStart w:id="46" w:name="__Fieldmark__148_1117699121"/>
      <w:r w:rsidR="009A3EF7" w:rsidRPr="006B280A">
        <w:rPr>
          <w:rFonts w:ascii="Times New Roman" w:hAnsi="Times New Roman" w:cs="Times New Roman"/>
        </w:rPr>
        <w:fldChar w:fldCharType="begin"/>
      </w:r>
      <w:r w:rsidR="009A3EF7" w:rsidRPr="006B280A">
        <w:rPr>
          <w:rFonts w:ascii="Times New Roman" w:hAnsi="Times New Roman" w:cs="Times New Roman"/>
        </w:rPr>
        <w:instrText>ADDIN EN.CITE.DATA</w:instrText>
      </w:r>
      <w:r w:rsidR="009A3EF7" w:rsidRPr="006B280A">
        <w:rPr>
          <w:rFonts w:ascii="Times New Roman" w:hAnsi="Times New Roman" w:cs="Times New Roman"/>
        </w:rPr>
        <w:fldChar w:fldCharType="separate"/>
      </w:r>
      <w:bookmarkStart w:id="47" w:name="__Fieldmark__243_1244415118"/>
      <w:bookmarkStart w:id="48" w:name="__Fieldmark__151_1117699121"/>
      <w:bookmarkEnd w:id="46"/>
      <w:r w:rsidR="009A3EF7" w:rsidRPr="006B280A">
        <w:rPr>
          <w:rFonts w:ascii="Times New Roman" w:hAnsi="Times New Roman" w:cs="Times New Roman"/>
        </w:rPr>
        <w:t>(</w:t>
      </w:r>
      <w:bookmarkStart w:id="49" w:name="__Fieldmark__242_1244415118"/>
      <w:r w:rsidR="009A3EF7" w:rsidRPr="006B280A">
        <w:rPr>
          <w:rFonts w:ascii="Times New Roman" w:hAnsi="Times New Roman" w:cs="Times New Roman"/>
        </w:rPr>
        <w:t>Keeley et al. 2011, Pausas 2015)</w:t>
      </w:r>
      <w:r w:rsidR="009A3EF7" w:rsidRPr="006B280A">
        <w:rPr>
          <w:rFonts w:ascii="Times New Roman" w:hAnsi="Times New Roman" w:cs="Times New Roman"/>
        </w:rPr>
        <w:fldChar w:fldCharType="end"/>
      </w:r>
      <w:bookmarkEnd w:id="47"/>
      <w:bookmarkEnd w:id="48"/>
      <w:bookmarkEnd w:id="49"/>
      <w:r w:rsidR="009A3EF7" w:rsidRPr="006B280A">
        <w:rPr>
          <w:rStyle w:val="ListLabel1"/>
        </w:rPr>
        <w:t xml:space="preserve">. </w:t>
      </w:r>
      <w:r w:rsidR="003016CD">
        <w:rPr>
          <w:rStyle w:val="ListLabel1"/>
        </w:rPr>
        <w:t xml:space="preserve">We conceptualize fire resistance (or fire tolerance) as the ability </w:t>
      </w:r>
      <w:r w:rsidR="003016CD">
        <w:rPr>
          <w:rFonts w:ascii="Times New Roman" w:hAnsi="Times New Roman" w:cs="Times New Roman"/>
        </w:rPr>
        <w:t xml:space="preserve">of </w:t>
      </w:r>
      <w:r w:rsidR="003016CD">
        <w:rPr>
          <w:rFonts w:ascii="Times New Roman" w:hAnsi="Times New Roman" w:cs="Times New Roman"/>
        </w:rPr>
        <w:t>adult trees to withstand surface fire. We distinguish this fire adaptation strategy from other fire-adapted life history strategies such as “fire embracing”</w:t>
      </w:r>
      <w:r w:rsidR="003016CD">
        <w:rPr>
          <w:rFonts w:ascii="Times New Roman" w:hAnsi="Times New Roman" w:cs="Times New Roman"/>
        </w:rPr>
        <w:t xml:space="preserve"> or “fire resilient”</w:t>
      </w:r>
      <w:r w:rsidR="003016CD">
        <w:rPr>
          <w:rFonts w:ascii="Times New Roman" w:hAnsi="Times New Roman" w:cs="Times New Roman"/>
        </w:rPr>
        <w:t xml:space="preserve"> strategies that involve loss of adult aboveground biomass and fire-adapted regeneration via </w:t>
      </w:r>
      <w:proofErr w:type="spellStart"/>
      <w:r w:rsidR="003016CD">
        <w:rPr>
          <w:rFonts w:ascii="Times New Roman" w:hAnsi="Times New Roman" w:cs="Times New Roman"/>
        </w:rPr>
        <w:t>resprouting</w:t>
      </w:r>
      <w:proofErr w:type="spellEnd"/>
      <w:r w:rsidR="003016CD">
        <w:rPr>
          <w:rFonts w:ascii="Times New Roman" w:hAnsi="Times New Roman" w:cs="Times New Roman"/>
        </w:rPr>
        <w:t xml:space="preserve"> or </w:t>
      </w:r>
      <w:proofErr w:type="spellStart"/>
      <w:r w:rsidR="003016CD">
        <w:rPr>
          <w:rFonts w:ascii="Times New Roman" w:hAnsi="Times New Roman" w:cs="Times New Roman"/>
        </w:rPr>
        <w:t>serotiny</w:t>
      </w:r>
      <w:proofErr w:type="spellEnd"/>
      <w:r w:rsidR="003016CD">
        <w:rPr>
          <w:rFonts w:ascii="Times New Roman" w:hAnsi="Times New Roman" w:cs="Times New Roman"/>
        </w:rPr>
        <w:t>, which may be adaptive under less frequent</w:t>
      </w:r>
      <w:r w:rsidR="003016CD">
        <w:rPr>
          <w:rFonts w:ascii="Times New Roman" w:hAnsi="Times New Roman" w:cs="Times New Roman"/>
        </w:rPr>
        <w:t>, higher intensity</w:t>
      </w:r>
      <w:r w:rsidR="003016CD">
        <w:rPr>
          <w:rFonts w:ascii="Times New Roman" w:hAnsi="Times New Roman" w:cs="Times New Roman"/>
        </w:rPr>
        <w:t xml:space="preserve"> fire regimes </w:t>
      </w:r>
      <w:r w:rsidR="003016CD">
        <w:fldChar w:fldCharType="begin"/>
      </w:r>
      <w:r w:rsidR="003016CD">
        <w:instrText>ADDIN EN.CITE</w:instrText>
      </w:r>
      <w:r w:rsidR="003016CD">
        <w:fldChar w:fldCharType="end"/>
      </w:r>
      <w:bookmarkStart w:id="50" w:name="__Fieldmark__230_1117699121"/>
      <w:r w:rsidR="003016CD">
        <w:fldChar w:fldCharType="begin"/>
      </w:r>
      <w:r w:rsidR="003016CD">
        <w:instrText>ADDIN EN.CITE.DATA</w:instrText>
      </w:r>
      <w:r w:rsidR="003016CD">
        <w:fldChar w:fldCharType="separate"/>
      </w:r>
      <w:bookmarkStart w:id="51" w:name="__Fieldmark__233_1117699121"/>
      <w:bookmarkStart w:id="52" w:name="__Fieldmark__407_1244415118"/>
      <w:bookmarkEnd w:id="50"/>
      <w:r w:rsidR="003016CD">
        <w:rPr>
          <w:rFonts w:ascii="Times New Roman" w:hAnsi="Times New Roman" w:cs="Times New Roman"/>
        </w:rPr>
        <w:t>(</w:t>
      </w:r>
      <w:bookmarkStart w:id="53" w:name="__Fieldmark__406_1244415118"/>
      <w:proofErr w:type="spellStart"/>
      <w:r w:rsidR="003016CD">
        <w:rPr>
          <w:rFonts w:ascii="Times New Roman" w:hAnsi="Times New Roman" w:cs="Times New Roman"/>
        </w:rPr>
        <w:t>Schwilk</w:t>
      </w:r>
      <w:proofErr w:type="spellEnd"/>
      <w:r w:rsidR="003016CD">
        <w:rPr>
          <w:rFonts w:ascii="Times New Roman" w:hAnsi="Times New Roman" w:cs="Times New Roman"/>
        </w:rPr>
        <w:t xml:space="preserve"> and </w:t>
      </w:r>
      <w:proofErr w:type="spellStart"/>
      <w:r w:rsidR="003016CD">
        <w:rPr>
          <w:rFonts w:ascii="Times New Roman" w:hAnsi="Times New Roman" w:cs="Times New Roman"/>
        </w:rPr>
        <w:t>Ackerly</w:t>
      </w:r>
      <w:proofErr w:type="spellEnd"/>
      <w:r w:rsidR="003016CD">
        <w:rPr>
          <w:rFonts w:ascii="Times New Roman" w:hAnsi="Times New Roman" w:cs="Times New Roman"/>
        </w:rPr>
        <w:t xml:space="preserve"> 2001, </w:t>
      </w:r>
      <w:proofErr w:type="spellStart"/>
      <w:r w:rsidR="003016CD">
        <w:rPr>
          <w:rFonts w:ascii="Times New Roman" w:hAnsi="Times New Roman" w:cs="Times New Roman"/>
        </w:rPr>
        <w:t>Pausas</w:t>
      </w:r>
      <w:proofErr w:type="spellEnd"/>
      <w:r w:rsidR="003016CD">
        <w:rPr>
          <w:rFonts w:ascii="Times New Roman" w:hAnsi="Times New Roman" w:cs="Times New Roman"/>
        </w:rPr>
        <w:t xml:space="preserve"> et al. 2017)</w:t>
      </w:r>
      <w:r w:rsidR="003016CD">
        <w:fldChar w:fldCharType="end"/>
      </w:r>
      <w:hyperlink w:anchor="_ENREF_15" w:tgtFrame="Pausas, 2017 #3389">
        <w:bookmarkEnd w:id="51"/>
        <w:bookmarkEnd w:id="52"/>
        <w:bookmarkEnd w:id="53"/>
        <w:r w:rsidR="003016CD">
          <w:rPr>
            <w:rStyle w:val="ListLabel1"/>
          </w:rPr>
          <w:t xml:space="preserve"> </w:t>
        </w:r>
        <w:commentRangeStart w:id="54"/>
        <w:commentRangeEnd w:id="54"/>
        <w:r w:rsidR="003016CD">
          <w:rPr>
            <w:rFonts w:ascii="Times New Roman" w:hAnsi="Times New Roman" w:cs="Times New Roman"/>
          </w:rPr>
          <w:commentReference w:id="54"/>
        </w:r>
      </w:hyperlink>
    </w:p>
    <w:p w14:paraId="1B316D96" w14:textId="6B91D6AB" w:rsidR="00677292" w:rsidRPr="006B280A" w:rsidRDefault="009A3EF7">
      <w:pPr>
        <w:spacing w:line="480" w:lineRule="auto"/>
        <w:ind w:firstLine="720"/>
        <w:rPr>
          <w:rFonts w:ascii="Times New Roman" w:hAnsi="Times New Roman" w:cs="Times New Roman"/>
        </w:rPr>
      </w:pPr>
      <w:r w:rsidRPr="006B280A">
        <w:rPr>
          <w:rStyle w:val="ListLabel1"/>
        </w:rPr>
        <w:t>A set of traits associated with fire resistance – thick bark, a high degree of self-pruning lower branches, and t</w:t>
      </w:r>
      <w:r w:rsidRPr="006B280A">
        <w:rPr>
          <w:rStyle w:val="ListLabel1"/>
        </w:rPr>
        <w:t>a</w:t>
      </w:r>
      <w:r w:rsidRPr="006B280A">
        <w:rPr>
          <w:rStyle w:val="ListLabel1"/>
        </w:rPr>
        <w:t xml:space="preserve">ll maximum heights – are often correlated with each other </w:t>
      </w:r>
      <w:r w:rsidRPr="006B280A">
        <w:rPr>
          <w:rFonts w:ascii="Times New Roman" w:hAnsi="Times New Roman" w:cs="Times New Roman"/>
        </w:rPr>
        <w:fldChar w:fldCharType="begin"/>
      </w:r>
      <w:r w:rsidRPr="006B280A">
        <w:rPr>
          <w:rFonts w:ascii="Times New Roman" w:hAnsi="Times New Roman" w:cs="Times New Roman"/>
        </w:rP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Pr="006B280A">
        <w:rPr>
          <w:rFonts w:ascii="Times New Roman" w:hAnsi="Times New Roman" w:cs="Times New Roman"/>
        </w:rPr>
        <w:fldChar w:fldCharType="separate"/>
      </w:r>
      <w:bookmarkStart w:id="55" w:name="__Fieldmark__160_1117699121"/>
      <w:r w:rsidRPr="006B280A">
        <w:rPr>
          <w:rFonts w:ascii="Times New Roman" w:hAnsi="Times New Roman" w:cs="Times New Roman"/>
        </w:rPr>
        <w:t>(</w:t>
      </w:r>
      <w:bookmarkStart w:id="56" w:name="__Fieldmark__277_1244415118"/>
      <w:proofErr w:type="spellStart"/>
      <w:r w:rsidRPr="006B280A">
        <w:rPr>
          <w:rFonts w:ascii="Times New Roman" w:hAnsi="Times New Roman" w:cs="Times New Roman"/>
        </w:rPr>
        <w:t>Schwilk</w:t>
      </w:r>
      <w:proofErr w:type="spellEnd"/>
      <w:r w:rsidRPr="006B280A">
        <w:rPr>
          <w:rFonts w:ascii="Times New Roman" w:hAnsi="Times New Roman" w:cs="Times New Roman"/>
        </w:rPr>
        <w:t xml:space="preserve"> and </w:t>
      </w:r>
      <w:proofErr w:type="spellStart"/>
      <w:r w:rsidRPr="006B280A">
        <w:rPr>
          <w:rFonts w:ascii="Times New Roman" w:hAnsi="Times New Roman" w:cs="Times New Roman"/>
        </w:rPr>
        <w:t>Ackerly</w:t>
      </w:r>
      <w:proofErr w:type="spellEnd"/>
      <w:r w:rsidRPr="006B280A">
        <w:rPr>
          <w:rFonts w:ascii="Times New Roman" w:hAnsi="Times New Roman" w:cs="Times New Roman"/>
        </w:rPr>
        <w:t xml:space="preserve"> 2001)</w:t>
      </w:r>
      <w:r w:rsidRPr="006B280A">
        <w:rPr>
          <w:rFonts w:ascii="Times New Roman" w:hAnsi="Times New Roman" w:cs="Times New Roman"/>
        </w:rPr>
        <w:fldChar w:fldCharType="end"/>
      </w:r>
      <w:bookmarkEnd w:id="55"/>
      <w:bookmarkEnd w:id="56"/>
      <w:r w:rsidRPr="006B280A">
        <w:rPr>
          <w:rStyle w:val="ListLabel1"/>
        </w:rPr>
        <w:t xml:space="preserve">. Bark thickness is </w:t>
      </w:r>
      <w:r w:rsidR="006B280A" w:rsidRPr="006B280A">
        <w:rPr>
          <w:rStyle w:val="ListLabel1"/>
        </w:rPr>
        <w:t>strongly</w:t>
      </w:r>
      <w:r w:rsidRPr="006B280A">
        <w:rPr>
          <w:rStyle w:val="ListLabel1"/>
        </w:rPr>
        <w:t xml:space="preserve"> associated with tree </w:t>
      </w:r>
      <w:r w:rsidRPr="006B280A">
        <w:rPr>
          <w:rStyle w:val="ListLabel1"/>
        </w:rPr>
        <w:t>s</w:t>
      </w:r>
      <w:r w:rsidRPr="006B280A">
        <w:rPr>
          <w:rStyle w:val="ListLabel1"/>
        </w:rPr>
        <w:t xml:space="preserve">urvival of moderate-intensity surface fires </w:t>
      </w:r>
      <w:r w:rsidRPr="006B280A">
        <w:rPr>
          <w:rFonts w:ascii="Times New Roman" w:hAnsi="Times New Roman" w:cs="Times New Roman"/>
        </w:rPr>
        <w:fldChar w:fldCharType="begin"/>
      </w:r>
      <w:r w:rsidRPr="006B280A">
        <w:rPr>
          <w:rFonts w:ascii="Times New Roman" w:hAnsi="Times New Roman" w:cs="Times New Roman"/>
        </w:rPr>
        <w:instrText>ADDIN EN.CITE</w:instrText>
      </w:r>
      <w:r w:rsidRPr="006B280A">
        <w:rPr>
          <w:rFonts w:ascii="Times New Roman" w:hAnsi="Times New Roman" w:cs="Times New Roman"/>
        </w:rPr>
        <w:fldChar w:fldCharType="end"/>
      </w:r>
      <w:bookmarkStart w:id="57" w:name="__Fieldmark__168_1117699121"/>
      <w:r w:rsidRPr="006B280A">
        <w:rPr>
          <w:rFonts w:ascii="Times New Roman" w:hAnsi="Times New Roman" w:cs="Times New Roman"/>
        </w:rPr>
        <w:fldChar w:fldCharType="begin"/>
      </w:r>
      <w:r w:rsidRPr="006B280A">
        <w:rPr>
          <w:rFonts w:ascii="Times New Roman" w:hAnsi="Times New Roman" w:cs="Times New Roman"/>
        </w:rPr>
        <w:instrText>ADDIN EN.CITE.DATA</w:instrText>
      </w:r>
      <w:r w:rsidRPr="006B280A">
        <w:rPr>
          <w:rFonts w:ascii="Times New Roman" w:hAnsi="Times New Roman" w:cs="Times New Roman"/>
        </w:rPr>
        <w:fldChar w:fldCharType="separate"/>
      </w:r>
      <w:bookmarkStart w:id="58" w:name="__Fieldmark__291_1244415118"/>
      <w:bookmarkStart w:id="59" w:name="__Fieldmark__171_1117699121"/>
      <w:bookmarkEnd w:id="57"/>
      <w:r w:rsidRPr="006B280A">
        <w:rPr>
          <w:rFonts w:ascii="Times New Roman" w:hAnsi="Times New Roman" w:cs="Times New Roman"/>
        </w:rPr>
        <w:t>(</w:t>
      </w:r>
      <w:bookmarkStart w:id="60" w:name="__Fieldmark__290_1244415118"/>
      <w:proofErr w:type="spellStart"/>
      <w:r w:rsidRPr="006B280A">
        <w:rPr>
          <w:rFonts w:ascii="Times New Roman" w:hAnsi="Times New Roman" w:cs="Times New Roman"/>
        </w:rPr>
        <w:t>Pausas</w:t>
      </w:r>
      <w:proofErr w:type="spellEnd"/>
      <w:r w:rsidRPr="006B280A">
        <w:rPr>
          <w:rFonts w:ascii="Times New Roman" w:hAnsi="Times New Roman" w:cs="Times New Roman"/>
        </w:rPr>
        <w:t xml:space="preserve"> 2015, Lutes and Keane 2017)</w:t>
      </w:r>
      <w:r w:rsidRPr="006B280A">
        <w:rPr>
          <w:rFonts w:ascii="Times New Roman" w:hAnsi="Times New Roman" w:cs="Times New Roman"/>
        </w:rPr>
        <w:fldChar w:fldCharType="end"/>
      </w:r>
      <w:bookmarkEnd w:id="58"/>
      <w:bookmarkEnd w:id="59"/>
      <w:bookmarkEnd w:id="60"/>
      <w:r w:rsidR="006B280A" w:rsidRPr="006B280A">
        <w:rPr>
          <w:rFonts w:ascii="Times New Roman" w:hAnsi="Times New Roman" w:cs="Times New Roman"/>
        </w:rPr>
        <w:t xml:space="preserve">, while greater tree heights and self-pruning of lower branches reduce the likelihood that fire will enter the crown and kill the tree via crown scorching or torching </w:t>
      </w:r>
      <w:r w:rsidR="006B280A" w:rsidRPr="006B280A">
        <w:rPr>
          <w:rFonts w:ascii="Times New Roman" w:hAnsi="Times New Roman" w:cs="Times New Roman"/>
        </w:rPr>
        <w:fldChar w:fldCharType="begin"/>
      </w:r>
      <w:r w:rsidR="006B280A" w:rsidRPr="006B280A">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6B280A" w:rsidRPr="006B280A">
        <w:rPr>
          <w:rFonts w:ascii="Times New Roman" w:hAnsi="Times New Roman" w:cs="Times New Roman"/>
        </w:rPr>
        <w:fldChar w:fldCharType="separate"/>
      </w:r>
      <w:r w:rsidR="006B280A" w:rsidRPr="006B280A">
        <w:rPr>
          <w:rFonts w:ascii="Times New Roman" w:hAnsi="Times New Roman" w:cs="Times New Roman"/>
          <w:noProof/>
        </w:rPr>
        <w:t>(Schwilk and Ackerly 2001)</w:t>
      </w:r>
      <w:r w:rsidR="006B280A" w:rsidRPr="006B280A">
        <w:rPr>
          <w:rFonts w:ascii="Times New Roman" w:hAnsi="Times New Roman" w:cs="Times New Roman"/>
        </w:rPr>
        <w:fldChar w:fldCharType="end"/>
      </w:r>
      <w:r w:rsidRPr="006B280A">
        <w:rPr>
          <w:rStyle w:val="ListLabel1"/>
        </w:rPr>
        <w:t xml:space="preserve">. </w:t>
      </w:r>
    </w:p>
    <w:p w14:paraId="5245D74D" w14:textId="21B388B5" w:rsidR="00677292" w:rsidRPr="00C3645A" w:rsidRDefault="009A3EF7">
      <w:pPr>
        <w:spacing w:line="480" w:lineRule="auto"/>
        <w:ind w:firstLine="720"/>
        <w:rPr>
          <w:rFonts w:ascii="Times New Roman" w:hAnsi="Times New Roman" w:cs="Times New Roman"/>
        </w:rPr>
      </w:pPr>
      <w:r w:rsidRPr="006B280A">
        <w:rPr>
          <w:rFonts w:ascii="Times New Roman" w:hAnsi="Times New Roman" w:cs="Times New Roman"/>
        </w:rPr>
        <w:t xml:space="preserve">Litter flammability traits may also be </w:t>
      </w:r>
      <w:r w:rsidR="00C3645A">
        <w:rPr>
          <w:rFonts w:ascii="Times New Roman" w:hAnsi="Times New Roman" w:cs="Times New Roman"/>
        </w:rPr>
        <w:t xml:space="preserve">associated with </w:t>
      </w:r>
      <w:r w:rsidR="00013C17">
        <w:rPr>
          <w:rFonts w:ascii="Times New Roman" w:hAnsi="Times New Roman" w:cs="Times New Roman"/>
        </w:rPr>
        <w:t xml:space="preserve">tree </w:t>
      </w:r>
      <w:r w:rsidR="00C3645A">
        <w:rPr>
          <w:rFonts w:ascii="Times New Roman" w:hAnsi="Times New Roman" w:cs="Times New Roman"/>
        </w:rPr>
        <w:t xml:space="preserve">sensitivity to </w:t>
      </w:r>
      <w:r w:rsidRPr="006B280A">
        <w:rPr>
          <w:rFonts w:ascii="Times New Roman" w:hAnsi="Times New Roman" w:cs="Times New Roman"/>
        </w:rPr>
        <w:t>fire</w:t>
      </w:r>
      <w:commentRangeStart w:id="61"/>
      <w:commentRangeEnd w:id="61"/>
      <w:r w:rsidR="00EF7055" w:rsidRPr="006B280A">
        <w:rPr>
          <w:rStyle w:val="ListLabel1"/>
        </w:rPr>
        <w:fldChar w:fldCharType="begin"/>
      </w:r>
      <w:r w:rsidR="00EF7055" w:rsidRPr="006B280A">
        <w:rPr>
          <w:rStyle w:val="ListLabel1"/>
        </w:rPr>
        <w:instrText xml:space="preserve"> HYPERLINK \l "_ENREF_21" \t "Schwilk, 2011 #2857" \h </w:instrText>
      </w:r>
      <w:r w:rsidR="00EF7055" w:rsidRPr="006B280A">
        <w:rPr>
          <w:rStyle w:val="ListLabel1"/>
        </w:rPr>
        <w:fldChar w:fldCharType="separate"/>
      </w:r>
      <w:r w:rsidRPr="006B280A">
        <w:rPr>
          <w:rStyle w:val="ListLabel1"/>
        </w:rPr>
        <w:t>.</w:t>
      </w:r>
      <w:r w:rsidRPr="006B280A">
        <w:rPr>
          <w:rStyle w:val="ListLabel1"/>
        </w:rPr>
        <w:t xml:space="preserve"> </w:t>
      </w:r>
      <w:r w:rsidR="00EF7055" w:rsidRPr="006B280A">
        <w:rPr>
          <w:rStyle w:val="ListLabel1"/>
        </w:rPr>
        <w:fldChar w:fldCharType="end"/>
      </w:r>
      <w:r w:rsidR="00013C17" w:rsidRPr="00C3645A">
        <w:rPr>
          <w:rFonts w:ascii="Times New Roman" w:hAnsi="Times New Roman" w:cs="Times New Roman"/>
        </w:rPr>
        <w:t xml:space="preserve">Under a </w:t>
      </w:r>
      <w:r w:rsidR="00013C17">
        <w:rPr>
          <w:rFonts w:ascii="Times New Roman" w:hAnsi="Times New Roman" w:cs="Times New Roman"/>
        </w:rPr>
        <w:t>two-dimensional flammability trait space</w:t>
      </w:r>
      <w:r w:rsidR="00013C17">
        <w:rPr>
          <w:rFonts w:ascii="Times New Roman" w:hAnsi="Times New Roman" w:cs="Times New Roman"/>
        </w:rPr>
        <w:t xml:space="preserve"> </w:t>
      </w:r>
      <w:r w:rsidR="00013C1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013C17">
        <w:rPr>
          <w:rFonts w:ascii="Times New Roman" w:hAnsi="Times New Roman" w:cs="Times New Roman"/>
        </w:rPr>
        <w:instrText xml:space="preserve"> ADDIN EN.CITE </w:instrText>
      </w:r>
      <w:r w:rsidR="00013C1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013C17">
        <w:rPr>
          <w:rFonts w:ascii="Times New Roman" w:hAnsi="Times New Roman" w:cs="Times New Roman"/>
        </w:rPr>
        <w:instrText xml:space="preserve"> ADDIN EN.CITE.DATA </w:instrText>
      </w:r>
      <w:r w:rsidR="00013C17">
        <w:rPr>
          <w:rFonts w:ascii="Times New Roman" w:hAnsi="Times New Roman" w:cs="Times New Roman"/>
        </w:rPr>
      </w:r>
      <w:r w:rsidR="00013C17">
        <w:rPr>
          <w:rFonts w:ascii="Times New Roman" w:hAnsi="Times New Roman" w:cs="Times New Roman"/>
        </w:rPr>
        <w:fldChar w:fldCharType="end"/>
      </w:r>
      <w:r w:rsidR="00013C17">
        <w:rPr>
          <w:rFonts w:ascii="Times New Roman" w:hAnsi="Times New Roman" w:cs="Times New Roman"/>
        </w:rPr>
        <w:fldChar w:fldCharType="separate"/>
      </w:r>
      <w:r w:rsidR="00013C17">
        <w:rPr>
          <w:rFonts w:ascii="Times New Roman" w:hAnsi="Times New Roman" w:cs="Times New Roman"/>
          <w:noProof/>
        </w:rPr>
        <w:t>(Pausas et al. 2017)</w:t>
      </w:r>
      <w:r w:rsidR="00013C17">
        <w:rPr>
          <w:rFonts w:ascii="Times New Roman" w:hAnsi="Times New Roman" w:cs="Times New Roman"/>
        </w:rPr>
        <w:fldChar w:fldCharType="end"/>
      </w:r>
      <w:r w:rsidR="00013C17">
        <w:rPr>
          <w:rFonts w:ascii="Times New Roman" w:hAnsi="Times New Roman" w:cs="Times New Roman"/>
        </w:rPr>
        <w:t xml:space="preserve">, “fast-flammable” evolutionary strategies are generally associated with </w:t>
      </w:r>
      <w:r w:rsidR="003016CD">
        <w:rPr>
          <w:rFonts w:ascii="Times New Roman" w:hAnsi="Times New Roman" w:cs="Times New Roman"/>
        </w:rPr>
        <w:t>greater</w:t>
      </w:r>
      <w:r w:rsidR="00013C17">
        <w:rPr>
          <w:rFonts w:ascii="Times New Roman" w:hAnsi="Times New Roman" w:cs="Times New Roman"/>
        </w:rPr>
        <w:t xml:space="preserve"> flame lengths, percent consumption, and spread </w:t>
      </w:r>
      <w:r w:rsidR="00013C17">
        <w:rPr>
          <w:rFonts w:ascii="Times New Roman" w:hAnsi="Times New Roman" w:cs="Times New Roman"/>
        </w:rPr>
        <w:lastRenderedPageBreak/>
        <w:t>rates</w:t>
      </w:r>
      <w:r w:rsidR="00013C17">
        <w:rPr>
          <w:rFonts w:ascii="Times New Roman" w:hAnsi="Times New Roman" w:cs="Times New Roman"/>
        </w:rPr>
        <w:t xml:space="preserve"> (axis 1)</w:t>
      </w:r>
      <w:r w:rsidR="00013C17">
        <w:rPr>
          <w:rFonts w:ascii="Times New Roman" w:hAnsi="Times New Roman" w:cs="Times New Roman"/>
        </w:rPr>
        <w:t xml:space="preserve">, but </w:t>
      </w:r>
      <w:r w:rsidR="003016CD">
        <w:rPr>
          <w:rFonts w:ascii="Times New Roman" w:hAnsi="Times New Roman" w:cs="Times New Roman"/>
        </w:rPr>
        <w:t>lesser</w:t>
      </w:r>
      <w:r w:rsidR="00013C17">
        <w:rPr>
          <w:rFonts w:ascii="Times New Roman" w:hAnsi="Times New Roman" w:cs="Times New Roman"/>
        </w:rPr>
        <w:t xml:space="preserve"> flame </w:t>
      </w:r>
      <w:r w:rsidR="00013C17">
        <w:rPr>
          <w:rFonts w:ascii="Times New Roman" w:hAnsi="Times New Roman" w:cs="Times New Roman"/>
        </w:rPr>
        <w:t xml:space="preserve">and smoldering </w:t>
      </w:r>
      <w:r w:rsidR="00013C17">
        <w:rPr>
          <w:rFonts w:ascii="Times New Roman" w:hAnsi="Times New Roman" w:cs="Times New Roman"/>
        </w:rPr>
        <w:t>duration and total heat release</w:t>
      </w:r>
      <w:r w:rsidR="00013C17">
        <w:rPr>
          <w:rFonts w:ascii="Times New Roman" w:hAnsi="Times New Roman" w:cs="Times New Roman"/>
        </w:rPr>
        <w:t xml:space="preserve"> (axis 2)</w:t>
      </w:r>
      <w:r w:rsidR="00013C17">
        <w:rPr>
          <w:rFonts w:ascii="Times New Roman" w:hAnsi="Times New Roman" w:cs="Times New Roman"/>
        </w:rPr>
        <w:t xml:space="preserve">, while “hot-flammable” strategies are generally associated with moderate flame </w:t>
      </w:r>
      <w:r w:rsidR="00013C17">
        <w:rPr>
          <w:rFonts w:ascii="Times New Roman" w:hAnsi="Times New Roman" w:cs="Times New Roman"/>
        </w:rPr>
        <w:t xml:space="preserve">heights, </w:t>
      </w:r>
      <w:r w:rsidR="00013C17">
        <w:rPr>
          <w:rFonts w:ascii="Times New Roman" w:hAnsi="Times New Roman" w:cs="Times New Roman"/>
        </w:rPr>
        <w:t>percent consu</w:t>
      </w:r>
      <w:r w:rsidR="00013C17">
        <w:rPr>
          <w:rFonts w:ascii="Times New Roman" w:hAnsi="Times New Roman" w:cs="Times New Roman"/>
        </w:rPr>
        <w:t xml:space="preserve">mption and spread rates (axis 1), but </w:t>
      </w:r>
      <w:r w:rsidR="003016CD">
        <w:rPr>
          <w:rFonts w:ascii="Times New Roman" w:hAnsi="Times New Roman" w:cs="Times New Roman"/>
        </w:rPr>
        <w:t>greater</w:t>
      </w:r>
      <w:r w:rsidR="00013C17">
        <w:rPr>
          <w:rFonts w:ascii="Times New Roman" w:hAnsi="Times New Roman" w:cs="Times New Roman"/>
        </w:rPr>
        <w:t xml:space="preserve"> flame and smoldering duration and more total heat release (axis 2), and “non-flammable” species generally have </w:t>
      </w:r>
      <w:r w:rsidR="003016CD">
        <w:rPr>
          <w:rFonts w:ascii="Times New Roman" w:hAnsi="Times New Roman" w:cs="Times New Roman"/>
        </w:rPr>
        <w:t>lesser</w:t>
      </w:r>
      <w:r w:rsidR="00013C17">
        <w:rPr>
          <w:rFonts w:ascii="Times New Roman" w:hAnsi="Times New Roman" w:cs="Times New Roman"/>
        </w:rPr>
        <w:t xml:space="preserve"> values for all flammability traits. </w:t>
      </w:r>
      <w:r w:rsidRPr="006B280A">
        <w:rPr>
          <w:rStyle w:val="ListLabel1"/>
        </w:rPr>
        <w:t xml:space="preserve">Species </w:t>
      </w:r>
      <w:r w:rsidR="00013C17">
        <w:rPr>
          <w:rStyle w:val="ListLabel1"/>
        </w:rPr>
        <w:t xml:space="preserve">with thick bark and high self-pruning also tend to have </w:t>
      </w:r>
      <w:r w:rsidRPr="006B280A">
        <w:rPr>
          <w:rStyle w:val="ListLabel1"/>
        </w:rPr>
        <w:t>leaf litter conducive to “fast-flammable” fire behavior</w:t>
      </w:r>
      <w:r w:rsidR="00013C17">
        <w:rPr>
          <w:rStyle w:val="ListLabel1"/>
        </w:rPr>
        <w:t>,</w:t>
      </w:r>
      <w:r w:rsidRPr="006B280A">
        <w:rPr>
          <w:rStyle w:val="ListLabel1"/>
        </w:rPr>
        <w:t xml:space="preserve"> </w:t>
      </w:r>
      <w:r w:rsidR="00013C17">
        <w:rPr>
          <w:rStyle w:val="ListLabel1"/>
        </w:rPr>
        <w:t>which</w:t>
      </w:r>
      <w:r w:rsidRPr="006B280A">
        <w:rPr>
          <w:rStyle w:val="ListLabel1"/>
        </w:rPr>
        <w:t xml:space="preserve"> may promote tree survival by</w:t>
      </w:r>
      <w:r w:rsidR="00013C17">
        <w:rPr>
          <w:rStyle w:val="ListLabel1"/>
        </w:rPr>
        <w:t xml:space="preserve"> promoting rapid fire spread and</w:t>
      </w:r>
      <w:r w:rsidRPr="006B280A">
        <w:rPr>
          <w:rStyle w:val="ListLabel1"/>
        </w:rPr>
        <w:t xml:space="preserve"> minimizing cambial exposure to lethal tempe</w:t>
      </w:r>
      <w:r>
        <w:rPr>
          <w:rStyle w:val="ListLabel1"/>
        </w:rPr>
        <w:t xml:space="preserve">ratures </w:t>
      </w:r>
      <w:r w:rsidR="00C3645A">
        <w:rPr>
          <w:rStyle w:val="ListLabel1"/>
        </w:rPr>
        <w:fldChar w:fldCharType="begin">
          <w:fldData xml:space="preserve">PEVuZE5vdGU+PENpdGU+PEF1dGhvcj5QYXVzYXM8L0F1dGhvcj48WWVhcj4yMDE1PC9ZZWFyPjxS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</w:fldData>
        </w:fldChar>
      </w:r>
      <w:r w:rsidR="00C3645A">
        <w:rPr>
          <w:rStyle w:val="ListLabel1"/>
        </w:rPr>
        <w:instrText xml:space="preserve"> ADDIN EN.CITE </w:instrText>
      </w:r>
      <w:r w:rsidR="00C3645A">
        <w:rPr>
          <w:rStyle w:val="ListLabel1"/>
        </w:rPr>
        <w:fldChar w:fldCharType="begin">
          <w:fldData xml:space="preserve">PEVuZE5vdGU+PENpdGU+PEF1dGhvcj5QYXVzYXM8L0F1dGhvcj48WWVhcj4yMDE1PC9ZZWFyPjxS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</w:fldData>
        </w:fldChar>
      </w:r>
      <w:r w:rsidR="00C3645A">
        <w:rPr>
          <w:rStyle w:val="ListLabel1"/>
        </w:rPr>
        <w:instrText xml:space="preserve"> ADDIN EN.CITE.DATA </w:instrText>
      </w:r>
      <w:r w:rsidR="00C3645A">
        <w:rPr>
          <w:rStyle w:val="ListLabel1"/>
        </w:rPr>
      </w:r>
      <w:r w:rsidR="00C3645A">
        <w:rPr>
          <w:rStyle w:val="ListLabel1"/>
        </w:rPr>
        <w:fldChar w:fldCharType="end"/>
      </w:r>
      <w:r w:rsidR="00C3645A">
        <w:rPr>
          <w:rStyle w:val="ListLabel1"/>
        </w:rPr>
        <w:fldChar w:fldCharType="separate"/>
      </w:r>
      <w:r w:rsidR="00C3645A">
        <w:rPr>
          <w:rStyle w:val="ListLabel1"/>
          <w:noProof/>
        </w:rPr>
        <w:t>(Pausas 2015, Varner et al. 2015)</w:t>
      </w:r>
      <w:r w:rsidR="00C3645A">
        <w:rPr>
          <w:rStyle w:val="ListLabel1"/>
        </w:rPr>
        <w:fldChar w:fldCharType="end"/>
      </w:r>
      <w:r>
        <w:fldChar w:fldCharType="begin"/>
      </w:r>
      <w:r>
        <w:instrText>ADDIN EN.CITE</w:instrText>
      </w:r>
      <w:r>
        <w:fldChar w:fldCharType="end"/>
      </w:r>
      <w:bookmarkStart w:id="62" w:name="__Fieldmark__193_1117699121"/>
      <w:bookmarkStart w:id="63" w:name="__Fieldmark__334_1244415118"/>
      <w:bookmarkStart w:id="64" w:name="__Fieldmark__333_1244415118"/>
      <w:r w:rsidR="00EF7055">
        <w:rPr>
          <w:rStyle w:val="ListLabel1"/>
        </w:rPr>
        <w:fldChar w:fldCharType="begin"/>
      </w:r>
      <w:r w:rsidR="00EF7055">
        <w:rPr>
          <w:rStyle w:val="ListLabel1"/>
        </w:rPr>
        <w:instrText xml:space="preserve"> HYPERLINK \l "_ENREF_15" \t "Pausas, 2017 #3389" \h </w:instrText>
      </w:r>
      <w:r w:rsidR="00EF7055">
        <w:rPr>
          <w:rStyle w:val="ListLabel1"/>
        </w:rPr>
        <w:fldChar w:fldCharType="separate"/>
      </w:r>
      <w:bookmarkEnd w:id="62"/>
      <w:bookmarkEnd w:id="63"/>
      <w:bookmarkEnd w:id="64"/>
      <w:r>
        <w:rPr>
          <w:rStyle w:val="ListLabel1"/>
        </w:rPr>
        <w:t xml:space="preserve">. </w:t>
      </w:r>
      <w:r w:rsidR="00EF7055">
        <w:rPr>
          <w:rStyle w:val="ListLabel1"/>
        </w:rPr>
        <w:fldChar w:fldCharType="end"/>
      </w:r>
      <w:r>
        <w:rPr>
          <w:rFonts w:ascii="Times New Roman" w:hAnsi="Times New Roman" w:cs="Times New Roman"/>
        </w:rPr>
        <w:t xml:space="preserve"> </w:t>
      </w:r>
      <w:r>
        <w:rPr>
          <w:rStyle w:val="ListLabel1"/>
        </w:rPr>
        <w:t xml:space="preserve">Such leaf litter traits are </w:t>
      </w:r>
      <w:r w:rsidR="00013C17">
        <w:rPr>
          <w:rStyle w:val="ListLabel1"/>
        </w:rPr>
        <w:t xml:space="preserve">often </w:t>
      </w:r>
      <w:r>
        <w:rPr>
          <w:rStyle w:val="ListLabel1"/>
        </w:rPr>
        <w:t>associated with shade-intolerant and fire-dependent species</w:t>
      </w:r>
      <w:r w:rsidR="00013C17">
        <w:rPr>
          <w:rStyle w:val="ListLabel1"/>
        </w:rPr>
        <w:t xml:space="preserve"> that experience frequent fire</w:t>
      </w:r>
      <w:r w:rsidR="00C3645A">
        <w:rPr>
          <w:rStyle w:val="ListLabel1"/>
        </w:rPr>
        <w:t xml:space="preserve"> </w:t>
      </w:r>
      <w:r w:rsidR="00C3645A">
        <w:rPr>
          <w:rStyle w:val="ListLabel1"/>
        </w:rPr>
        <w:fldChar w:fldCharType="begin">
          <w:fldData xml:space="preserve">PEVuZE5vdGU+PENpdGU+PEF1dGhvcj5kZSBNYWdhbGhhZXM8L0F1dGhvcj48WWVhcj4yMDEyPC9Z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</w:fldData>
        </w:fldChar>
      </w:r>
      <w:r w:rsidR="00C3645A">
        <w:rPr>
          <w:rStyle w:val="ListLabel1"/>
        </w:rPr>
        <w:instrText xml:space="preserve"> ADDIN EN.CITE </w:instrText>
      </w:r>
      <w:r w:rsidR="00C3645A">
        <w:rPr>
          <w:rStyle w:val="ListLabel1"/>
        </w:rPr>
        <w:fldChar w:fldCharType="begin">
          <w:fldData xml:space="preserve">PEVuZE5vdGU+PENpdGU+PEF1dGhvcj5kZSBNYWdhbGhhZXM8L0F1dGhvcj48WWVhcj4yMDEyPC9Z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</w:fldData>
        </w:fldChar>
      </w:r>
      <w:r w:rsidR="00C3645A">
        <w:rPr>
          <w:rStyle w:val="ListLabel1"/>
        </w:rPr>
        <w:instrText xml:space="preserve"> ADDIN EN.CITE.DATA </w:instrText>
      </w:r>
      <w:r w:rsidR="00C3645A">
        <w:rPr>
          <w:rStyle w:val="ListLabel1"/>
        </w:rPr>
      </w:r>
      <w:r w:rsidR="00C3645A">
        <w:rPr>
          <w:rStyle w:val="ListLabel1"/>
        </w:rPr>
        <w:fldChar w:fldCharType="end"/>
      </w:r>
      <w:r w:rsidR="00C3645A">
        <w:rPr>
          <w:rStyle w:val="ListLabel1"/>
        </w:rPr>
        <w:fldChar w:fldCharType="separate"/>
      </w:r>
      <w:r w:rsidR="00C3645A">
        <w:rPr>
          <w:rStyle w:val="ListLabel1"/>
          <w:noProof/>
        </w:rPr>
        <w:t>(Schwilk and Caprio 2011, de Magalhaes and Schwilk 2012)</w:t>
      </w:r>
      <w:r w:rsidR="00C3645A">
        <w:rPr>
          <w:rStyle w:val="ListLabel1"/>
        </w:rPr>
        <w:fldChar w:fldCharType="end"/>
      </w:r>
      <w:r>
        <w:rPr>
          <w:rStyle w:val="ListLabel1"/>
        </w:rPr>
        <w:t xml:space="preserve">, whereas species that are less likely to experience fire during their lifetimes, due to a combination of climate and fuel </w:t>
      </w:r>
      <w:r w:rsidRPr="00C3645A">
        <w:rPr>
          <w:rStyle w:val="ListLabel1"/>
        </w:rPr>
        <w:t xml:space="preserve">limitation, may have less selective pressure to invest in these strategies </w:t>
      </w:r>
      <w:r w:rsidRPr="00C3645A">
        <w:rPr>
          <w:rFonts w:ascii="Times New Roman" w:hAnsi="Times New Roman" w:cs="Times New Roman"/>
        </w:rPr>
        <w:fldChar w:fldCharType="begin"/>
      </w:r>
      <w:r w:rsidRPr="00C3645A">
        <w:rPr>
          <w:rFonts w:ascii="Times New Roman" w:hAnsi="Times New Roman" w:cs="Times New Roman"/>
        </w:rPr>
        <w:instrText>ADDIN EN.CITE</w:instrText>
      </w:r>
      <w:r w:rsidRPr="00C3645A">
        <w:rPr>
          <w:rFonts w:ascii="Times New Roman" w:hAnsi="Times New Roman" w:cs="Times New Roman"/>
        </w:rPr>
        <w:fldChar w:fldCharType="end"/>
      </w:r>
      <w:bookmarkStart w:id="65" w:name="__Fieldmark__202_1117699121"/>
      <w:r w:rsidRPr="00C3645A">
        <w:rPr>
          <w:rFonts w:ascii="Times New Roman" w:hAnsi="Times New Roman" w:cs="Times New Roman"/>
        </w:rPr>
        <w:fldChar w:fldCharType="begin"/>
      </w:r>
      <w:r w:rsidRPr="00C3645A">
        <w:rPr>
          <w:rFonts w:ascii="Times New Roman" w:hAnsi="Times New Roman" w:cs="Times New Roman"/>
        </w:rPr>
        <w:instrText>ADDIN EN.CITE.DATA</w:instrText>
      </w:r>
      <w:r w:rsidRPr="00C3645A">
        <w:rPr>
          <w:rFonts w:ascii="Times New Roman" w:hAnsi="Times New Roman" w:cs="Times New Roman"/>
        </w:rPr>
        <w:fldChar w:fldCharType="separate"/>
      </w:r>
      <w:bookmarkStart w:id="66" w:name="__Fieldmark__354_1244415118"/>
      <w:bookmarkStart w:id="67" w:name="__Fieldmark__205_1117699121"/>
      <w:bookmarkEnd w:id="65"/>
      <w:r w:rsidRPr="00C3645A">
        <w:rPr>
          <w:rFonts w:ascii="Times New Roman" w:hAnsi="Times New Roman" w:cs="Times New Roman"/>
        </w:rPr>
        <w:t>(</w:t>
      </w:r>
      <w:bookmarkStart w:id="68" w:name="__Fieldmark__353_1244415118"/>
      <w:r w:rsidRPr="00C3645A">
        <w:rPr>
          <w:rFonts w:ascii="Times New Roman" w:hAnsi="Times New Roman" w:cs="Times New Roman"/>
        </w:rPr>
        <w:t>Keeley et al. 2011, Pausas et al. 2017)</w:t>
      </w:r>
      <w:commentRangeStart w:id="69"/>
      <w:commentRangeEnd w:id="69"/>
      <w:r w:rsidRPr="00C3645A">
        <w:rPr>
          <w:rFonts w:ascii="Times New Roman" w:hAnsi="Times New Roman" w:cs="Times New Roman"/>
        </w:rPr>
        <w:fldChar w:fldCharType="end"/>
      </w:r>
      <w:bookmarkEnd w:id="66"/>
      <w:bookmarkEnd w:id="67"/>
      <w:bookmarkEnd w:id="68"/>
      <w:r w:rsidR="00C3645A" w:rsidRPr="00C3645A">
        <w:rPr>
          <w:rFonts w:ascii="Times New Roman" w:hAnsi="Times New Roman" w:cs="Times New Roman"/>
        </w:rPr>
        <w:t xml:space="preserve">. </w:t>
      </w:r>
    </w:p>
    <w:p w14:paraId="62602AA5" w14:textId="77CC3058" w:rsidR="00677292" w:rsidRDefault="009A3EF7">
      <w:pPr>
        <w:spacing w:line="480" w:lineRule="auto"/>
        <w:ind w:firstLine="720"/>
      </w:pPr>
      <w:r>
        <w:rPr>
          <w:rFonts w:ascii="Times New Roman" w:hAnsi="Times New Roman" w:cs="Times New Roman"/>
        </w:rPr>
        <w:t>The collective ability of trees to resist fire is one indicator of forest resilience to the increase in fire activity expected acr</w:t>
      </w:r>
      <w:r>
        <w:rPr>
          <w:rFonts w:ascii="Times New Roman" w:hAnsi="Times New Roman" w:cs="Times New Roman"/>
        </w:rPr>
        <w:t xml:space="preserve">oss western North America in the future under increased human development and climate change </w:t>
      </w:r>
      <w:r>
        <w:fldChar w:fldCharType="begin"/>
      </w:r>
      <w:r>
        <w:instrText>ADDIN EN.CITE</w:instrText>
      </w:r>
      <w:r>
        <w:fldChar w:fldCharType="end"/>
      </w:r>
      <w:bookmarkStart w:id="70" w:name="__Fieldmark__246_1117699121"/>
      <w:r>
        <w:fldChar w:fldCharType="begin"/>
      </w:r>
      <w:r>
        <w:instrText>ADDIN EN.CITE.DATA</w:instrText>
      </w:r>
      <w:r>
        <w:fldChar w:fldCharType="separate"/>
      </w:r>
      <w:bookmarkStart w:id="71" w:name="__Fieldmark__438_1244415118"/>
      <w:bookmarkStart w:id="72" w:name="__Fieldmark__249_1117699121"/>
      <w:bookmarkEnd w:id="70"/>
      <w:r>
        <w:rPr>
          <w:rFonts w:ascii="Times New Roman" w:hAnsi="Times New Roman" w:cs="Times New Roman"/>
        </w:rPr>
        <w:t>(</w:t>
      </w:r>
      <w:bookmarkStart w:id="73" w:name="__Fieldmark__437_1244415118"/>
      <w:r>
        <w:rPr>
          <w:rFonts w:ascii="Times New Roman" w:hAnsi="Times New Roman" w:cs="Times New Roman"/>
        </w:rPr>
        <w:t>Johnstone et al. 2016)</w:t>
      </w:r>
      <w:r>
        <w:fldChar w:fldCharType="end"/>
      </w:r>
      <w:bookmarkEnd w:id="71"/>
      <w:bookmarkEnd w:id="72"/>
      <w:bookmarkEnd w:id="73"/>
      <w:r>
        <w:rPr>
          <w:rStyle w:val="ListLabel1"/>
        </w:rPr>
        <w:t xml:space="preserve">. </w:t>
      </w:r>
      <w:r w:rsidR="00082A03">
        <w:rPr>
          <w:rStyle w:val="ListLabel1"/>
        </w:rPr>
        <w:t xml:space="preserve">Historical fire suppression has </w:t>
      </w:r>
      <w:r>
        <w:rPr>
          <w:rStyle w:val="ListLabel1"/>
        </w:rPr>
        <w:t xml:space="preserve">shifted species composition in </w:t>
      </w:r>
      <w:r w:rsidR="00082A03">
        <w:rPr>
          <w:rStyle w:val="ListLabel1"/>
        </w:rPr>
        <w:t>some</w:t>
      </w:r>
      <w:r>
        <w:rPr>
          <w:rStyle w:val="ListLabel1"/>
        </w:rPr>
        <w:t xml:space="preserve"> </w:t>
      </w:r>
      <w:r w:rsidR="00082A03">
        <w:rPr>
          <w:rStyle w:val="ListLabel1"/>
        </w:rPr>
        <w:t>regions</w:t>
      </w:r>
      <w:r>
        <w:rPr>
          <w:rStyle w:val="ListLabel1"/>
        </w:rPr>
        <w:t xml:space="preserve"> away from more fire-resistant species </w:t>
      </w:r>
      <w:r>
        <w:rPr>
          <w:rFonts w:ascii="Times New Roman" w:hAnsi="Times New Roman" w:cs="Times New Roman"/>
        </w:rPr>
        <w:t>toward fire-sensitive species</w:t>
      </w:r>
      <w:r>
        <w:rPr>
          <w:rFonts w:ascii="Times New Roman" w:hAnsi="Times New Roman" w:cs="Times New Roman"/>
        </w:rPr>
        <w:t xml:space="preserve"> </w:t>
      </w:r>
      <w:r>
        <w:fldChar w:fldCharType="begin"/>
      </w:r>
      <w:r>
        <w:instrText>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74" w:name="__Fieldmark__275_1117699121"/>
      <w:r>
        <w:rPr>
          <w:rFonts w:ascii="Times New Roman" w:hAnsi="Times New Roman" w:cs="Times New Roman"/>
        </w:rPr>
        <w:t>(</w:t>
      </w:r>
      <w:bookmarkStart w:id="75" w:name="__Fieldmark__488_1244415118"/>
      <w:r>
        <w:rPr>
          <w:rFonts w:ascii="Times New Roman" w:hAnsi="Times New Roman" w:cs="Times New Roman"/>
        </w:rPr>
        <w:t>Safford and Stevens 2017)</w:t>
      </w:r>
      <w:r>
        <w:fldChar w:fldCharType="end"/>
      </w:r>
      <w:bookmarkEnd w:id="74"/>
      <w:bookmarkEnd w:id="75"/>
      <w:r>
        <w:rPr>
          <w:rStyle w:val="ListLabel1"/>
        </w:rPr>
        <w:t xml:space="preserve">. </w:t>
      </w:r>
      <w:commentRangeStart w:id="76"/>
      <w:commentRangeEnd w:id="76"/>
      <w:r>
        <w:rPr>
          <w:rFonts w:ascii="Times New Roman" w:hAnsi="Times New Roman" w:cs="Times New Roman"/>
        </w:rPr>
        <w:t>It is therefore critical to d</w:t>
      </w:r>
      <w:r>
        <w:rPr>
          <w:rFonts w:ascii="Times New Roman" w:hAnsi="Times New Roman" w:cs="Times New Roman"/>
        </w:rPr>
        <w:t>escribe the current condition of forest communities as a function of constituent species’ ability to survive fire as adults. We quantif</w:t>
      </w:r>
      <w:r w:rsidR="00082A03">
        <w:rPr>
          <w:rFonts w:ascii="Times New Roman" w:hAnsi="Times New Roman" w:cs="Times New Roman"/>
        </w:rPr>
        <w:t>ied</w:t>
      </w:r>
      <w:r>
        <w:rPr>
          <w:rFonts w:ascii="Times New Roman" w:hAnsi="Times New Roman" w:cs="Times New Roman"/>
        </w:rPr>
        <w:t xml:space="preserve"> the </w:t>
      </w:r>
      <w:r w:rsidR="00082A03">
        <w:rPr>
          <w:rFonts w:ascii="Times New Roman" w:hAnsi="Times New Roman" w:cs="Times New Roman"/>
        </w:rPr>
        <w:t xml:space="preserve">biogeography of </w:t>
      </w:r>
      <w:r>
        <w:rPr>
          <w:rFonts w:ascii="Times New Roman" w:hAnsi="Times New Roman" w:cs="Times New Roman"/>
        </w:rPr>
        <w:t xml:space="preserve">fire resistance (adult tree survival) </w:t>
      </w:r>
      <w:r w:rsidR="00082A03">
        <w:rPr>
          <w:rFonts w:ascii="Times New Roman" w:hAnsi="Times New Roman" w:cs="Times New Roman"/>
        </w:rPr>
        <w:t>in</w:t>
      </w:r>
      <w:r>
        <w:rPr>
          <w:rFonts w:ascii="Times New Roman" w:hAnsi="Times New Roman" w:cs="Times New Roman"/>
        </w:rPr>
        <w:t xml:space="preserve"> </w:t>
      </w:r>
      <w:r w:rsidR="00082A03">
        <w:rPr>
          <w:rFonts w:ascii="Times New Roman" w:hAnsi="Times New Roman" w:cs="Times New Roman"/>
        </w:rPr>
        <w:t>forests of the western</w:t>
      </w:r>
      <w:r>
        <w:rPr>
          <w:rFonts w:ascii="Times New Roman" w:hAnsi="Times New Roman" w:cs="Times New Roman"/>
        </w:rPr>
        <w:t xml:space="preserve"> </w:t>
      </w:r>
      <w:r w:rsidR="00082A03">
        <w:rPr>
          <w:rFonts w:ascii="Times New Roman" w:hAnsi="Times New Roman" w:cs="Times New Roman"/>
        </w:rPr>
        <w:t>United States</w:t>
      </w:r>
      <w:r>
        <w:rPr>
          <w:rFonts w:ascii="Times New Roman" w:hAnsi="Times New Roman" w:cs="Times New Roman"/>
        </w:rPr>
        <w:t xml:space="preserve"> by integrating functional traits with </w:t>
      </w:r>
      <w:r w:rsidR="00082A03">
        <w:rPr>
          <w:rFonts w:ascii="Times New Roman" w:hAnsi="Times New Roman" w:cs="Times New Roman"/>
        </w:rPr>
        <w:t xml:space="preserve">spatially-explicit data on </w:t>
      </w:r>
      <w:r>
        <w:rPr>
          <w:rFonts w:ascii="Times New Roman" w:hAnsi="Times New Roman" w:cs="Times New Roman"/>
        </w:rPr>
        <w:t>species distribution</w:t>
      </w:r>
      <w:r w:rsidR="00082A03">
        <w:rPr>
          <w:rFonts w:ascii="Times New Roman" w:hAnsi="Times New Roman" w:cs="Times New Roman"/>
        </w:rPr>
        <w:t>s</w:t>
      </w:r>
      <w:r>
        <w:rPr>
          <w:rFonts w:ascii="Times New Roman" w:hAnsi="Times New Roman" w:cs="Times New Roman"/>
        </w:rPr>
        <w:t xml:space="preserve"> and abundance. We use this approach to highlight important biogeographic variation in likely fire effects across a landscape, to </w:t>
      </w:r>
      <w:r w:rsidR="00082A03">
        <w:rPr>
          <w:rFonts w:ascii="Times New Roman" w:hAnsi="Times New Roman" w:cs="Times New Roman"/>
        </w:rPr>
        <w:t>provide an independent assessment of other</w:t>
      </w:r>
      <w:r>
        <w:rPr>
          <w:rFonts w:ascii="Times New Roman" w:hAnsi="Times New Roman" w:cs="Times New Roman"/>
        </w:rPr>
        <w:t xml:space="preserve"> </w:t>
      </w:r>
      <w:r>
        <w:rPr>
          <w:rFonts w:ascii="Times New Roman" w:hAnsi="Times New Roman" w:cs="Times New Roman"/>
        </w:rPr>
        <w:lastRenderedPageBreak/>
        <w:t xml:space="preserve">spatial </w:t>
      </w:r>
      <w:r w:rsidR="00082A03">
        <w:rPr>
          <w:rFonts w:ascii="Times New Roman" w:hAnsi="Times New Roman" w:cs="Times New Roman"/>
        </w:rPr>
        <w:t>models</w:t>
      </w:r>
      <w:r>
        <w:rPr>
          <w:rFonts w:ascii="Times New Roman" w:hAnsi="Times New Roman" w:cs="Times New Roman"/>
        </w:rPr>
        <w:t xml:space="preserve"> of fire regimes, and to identify areas where the current species composition is mismatched with historical </w:t>
      </w:r>
      <w:r w:rsidR="00082A03">
        <w:rPr>
          <w:rFonts w:ascii="Times New Roman" w:hAnsi="Times New Roman" w:cs="Times New Roman"/>
        </w:rPr>
        <w:t xml:space="preserve">and future expected </w:t>
      </w:r>
      <w:r>
        <w:rPr>
          <w:rFonts w:ascii="Times New Roman" w:hAnsi="Times New Roman" w:cs="Times New Roman"/>
        </w:rPr>
        <w:t>fire frequency.</w:t>
      </w:r>
    </w:p>
    <w:p w14:paraId="1E50ED9C" w14:textId="77777777" w:rsidR="00677292" w:rsidRDefault="00677292">
      <w:pPr>
        <w:spacing w:line="480" w:lineRule="auto"/>
        <w:ind w:firstLine="720"/>
        <w:rPr>
          <w:rFonts w:ascii="Times New Roman" w:hAnsi="Times New Roman" w:cs="Times New Roman"/>
        </w:rPr>
      </w:pPr>
    </w:p>
    <w:p w14:paraId="21B84234" w14:textId="77777777" w:rsidR="00677292" w:rsidRDefault="009A3EF7">
      <w:pPr>
        <w:spacing w:line="480" w:lineRule="auto"/>
        <w:rPr>
          <w:rFonts w:ascii="Times New Roman" w:hAnsi="Times New Roman" w:cs="Times New Roman"/>
        </w:rPr>
      </w:pPr>
      <w:r>
        <w:rPr>
          <w:rFonts w:ascii="Times New Roman" w:hAnsi="Times New Roman" w:cs="Times New Roman"/>
          <w:b/>
        </w:rPr>
        <w:t>Methods</w:t>
      </w:r>
    </w:p>
    <w:p w14:paraId="34D09823" w14:textId="7F552F61" w:rsidR="00677292" w:rsidRDefault="009A3EF7">
      <w:pPr>
        <w:spacing w:line="480" w:lineRule="auto"/>
        <w:ind w:firstLine="720"/>
      </w:pPr>
      <w:r>
        <w:rPr>
          <w:rFonts w:ascii="Times New Roman" w:hAnsi="Times New Roman" w:cs="Times New Roman"/>
        </w:rPr>
        <w:t xml:space="preserve">We assembled </w:t>
      </w:r>
      <w:r w:rsidR="00B45EBA">
        <w:rPr>
          <w:rFonts w:ascii="Times New Roman" w:hAnsi="Times New Roman" w:cs="Times New Roman"/>
        </w:rPr>
        <w:t xml:space="preserve">a </w:t>
      </w:r>
      <w:r>
        <w:rPr>
          <w:rFonts w:ascii="Times New Roman" w:hAnsi="Times New Roman" w:cs="Times New Roman"/>
        </w:rPr>
        <w:t xml:space="preserve">quantitative trait database on six fire-adaptive traits that contribute to fire resistance of </w:t>
      </w:r>
      <w:r w:rsidR="00806D22">
        <w:rPr>
          <w:rFonts w:ascii="Times New Roman" w:hAnsi="Times New Roman" w:cs="Times New Roman"/>
        </w:rPr>
        <w:t>29 widespread western</w:t>
      </w:r>
      <w:r>
        <w:rPr>
          <w:rFonts w:ascii="Times New Roman" w:hAnsi="Times New Roman" w:cs="Times New Roman"/>
        </w:rPr>
        <w:t xml:space="preserve"> conifer species. Our trait database included three traits relating to tree morphology – bark thickness, maximum tree height, and degree of self-pruning – and three traits relating to litter flammability – flame length, percent consumption, and flame duration</w:t>
      </w:r>
      <w:commentRangeStart w:id="77"/>
      <w:commentRangeEnd w:id="77"/>
      <w:r>
        <w:rPr>
          <w:rFonts w:ascii="Times New Roman" w:hAnsi="Times New Roman" w:cs="Times New Roman"/>
        </w:rPr>
        <w:t>. We estimated the bark thickness of a 25.4 cm (10 in) diameter at breast height (</w:t>
      </w:r>
      <w:proofErr w:type="spellStart"/>
      <w:r>
        <w:rPr>
          <w:rFonts w:ascii="Times New Roman" w:hAnsi="Times New Roman" w:cs="Times New Roman"/>
        </w:rPr>
        <w:t>dbh</w:t>
      </w:r>
      <w:proofErr w:type="spellEnd"/>
      <w:r>
        <w:rPr>
          <w:rFonts w:ascii="Times New Roman" w:hAnsi="Times New Roman" w:cs="Times New Roman"/>
        </w:rPr>
        <w:t xml:space="preserve">) tree using the species-specific bark thickness multipliers from the First Order Fire Effects Model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78" w:name="__Fieldmark__302_1117699121"/>
      <w:r>
        <w:rPr>
          <w:rFonts w:ascii="Times New Roman" w:hAnsi="Times New Roman" w:cs="Times New Roman"/>
        </w:rPr>
        <w:t>(Lutes and Keane 2017)</w:t>
      </w:r>
      <w:bookmarkStart w:id="79" w:name="__Fieldmark__561_1244415118"/>
      <w:bookmarkEnd w:id="79"/>
      <w:r>
        <w:fldChar w:fldCharType="end"/>
      </w:r>
      <w:bookmarkEnd w:id="78"/>
      <w:r>
        <w:rPr>
          <w:rStyle w:val="ListLabel1"/>
        </w:rPr>
        <w:t xml:space="preserve">. These multipliers assume a linear rate of bark accumulation with </w:t>
      </w:r>
      <w:proofErr w:type="spellStart"/>
      <w:r>
        <w:rPr>
          <w:rStyle w:val="ListLabel1"/>
        </w:rPr>
        <w:t>dbh</w:t>
      </w:r>
      <w:proofErr w:type="spellEnd"/>
      <w:r>
        <w:rPr>
          <w:rStyle w:val="ListLabel1"/>
        </w:rPr>
        <w:t>, which is not realistic for many species, but they are currently the most widely-used trait in models of fire</w:t>
      </w:r>
      <w:r>
        <w:rPr>
          <w:rFonts w:ascii="Times New Roman" w:hAnsi="Times New Roman" w:cs="Times New Roman"/>
        </w:rPr>
        <w:t xml:space="preserve">-caused mortality, and they capture general differences among species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80" w:name="__Fieldmark__315_1117699121"/>
      <w:r>
        <w:rPr>
          <w:rFonts w:ascii="Times New Roman" w:hAnsi="Times New Roman" w:cs="Times New Roman"/>
        </w:rPr>
        <w:t>(Lutes and Keane 2017)</w:t>
      </w:r>
      <w:bookmarkStart w:id="81" w:name="__Fieldmark__582_1244415118"/>
      <w:bookmarkEnd w:id="81"/>
      <w:r>
        <w:fldChar w:fldCharType="end"/>
      </w:r>
      <w:bookmarkEnd w:id="80"/>
      <w:r>
        <w:rPr>
          <w:rStyle w:val="ListLabel1"/>
        </w:rPr>
        <w:t xml:space="preserve">. Maximum tree height was derived from the TRY plant trait database </w:t>
      </w:r>
      <w:r>
        <w:fldChar w:fldCharType="begin"/>
      </w:r>
      <w:r>
        <w:instrText>ADDIN EN.CITE</w:instrText>
      </w:r>
      <w:r>
        <w:fldChar w:fldCharType="end"/>
      </w:r>
      <w:bookmarkStart w:id="82" w:name="__Fieldmark__324_1117699121"/>
      <w:r>
        <w:fldChar w:fldCharType="begin"/>
      </w:r>
      <w:r>
        <w:instrText>ADDIN EN.CITE.DATA</w:instrText>
      </w:r>
      <w:r>
        <w:fldChar w:fldCharType="separate"/>
      </w:r>
      <w:bookmarkStart w:id="83" w:name="__Fieldmark__595_1244415118"/>
      <w:bookmarkStart w:id="84" w:name="__Fieldmark__327_1117699121"/>
      <w:bookmarkEnd w:id="82"/>
      <w:bookmarkEnd w:id="83"/>
      <w:r>
        <w:rPr>
          <w:rFonts w:ascii="Times New Roman" w:hAnsi="Times New Roman" w:cs="Times New Roman"/>
        </w:rPr>
        <w:t>(</w:t>
      </w:r>
      <w:proofErr w:type="spellStart"/>
      <w:r>
        <w:rPr>
          <w:rFonts w:ascii="Times New Roman" w:hAnsi="Times New Roman" w:cs="Times New Roman"/>
        </w:rPr>
        <w:t>Kattge</w:t>
      </w:r>
      <w:proofErr w:type="spellEnd"/>
      <w:r>
        <w:rPr>
          <w:rFonts w:ascii="Times New Roman" w:hAnsi="Times New Roman" w:cs="Times New Roman"/>
        </w:rPr>
        <w:t xml:space="preserve"> et al. 2011)</w:t>
      </w:r>
      <w:bookmarkStart w:id="85" w:name="__Fieldmark__594_1244415118"/>
      <w:bookmarkEnd w:id="85"/>
      <w:r>
        <w:fldChar w:fldCharType="end"/>
      </w:r>
      <w:bookmarkEnd w:id="84"/>
      <w:r w:rsidR="008710EC">
        <w:rPr>
          <w:rStyle w:val="ListLabel1"/>
        </w:rPr>
        <w:t xml:space="preserve">. </w:t>
      </w:r>
      <w:r w:rsidR="008710EC" w:rsidRPr="008710EC">
        <w:rPr>
          <w:rStyle w:val="ListLabel1"/>
        </w:rPr>
        <w:t>Degree of self-pruning was assigned on an ordinal 1-10 scale following the methods and data for the genus</w:t>
      </w:r>
      <w:r>
        <w:rPr>
          <w:rStyle w:val="ListLabel1"/>
        </w:rPr>
        <w:t xml:space="preserve"> </w:t>
      </w:r>
      <w:r>
        <w:rPr>
          <w:rFonts w:ascii="Times New Roman" w:hAnsi="Times New Roman" w:cs="Times New Roman"/>
          <w:i/>
        </w:rPr>
        <w:t>Pinus</w:t>
      </w:r>
      <w:r>
        <w:rPr>
          <w:rFonts w:ascii="Times New Roman" w:hAnsi="Times New Roman" w:cs="Times New Roman"/>
        </w:rPr>
        <w:t xml:space="preserve"> from</w:t>
      </w:r>
      <w:r w:rsidR="00806D22">
        <w:rPr>
          <w:rFonts w:ascii="Times New Roman" w:hAnsi="Times New Roman" w:cs="Times New Roman"/>
        </w:rPr>
        <w:t xml:space="preserve"> </w:t>
      </w:r>
      <w:r w:rsidR="008710EC">
        <w:rPr>
          <w:rFonts w:ascii="Times New Roman" w:hAnsi="Times New Roman" w:cs="Times New Roman"/>
        </w:rPr>
        <w:fldChar w:fldCharType="begin"/>
      </w:r>
      <w:r w:rsidR="008710EC">
        <w:rPr>
          <w:rFonts w:ascii="Times New Roman" w:hAnsi="Times New Roman" w:cs="Times New Roman"/>
        </w:rPr>
        <w:instrText xml:space="preserve"> ADDIN EN.CITE &lt;EndNote&gt;&lt;Cite AuthorYear="1"&gt;&lt;Author&gt;Keeley&lt;/Author&gt;&lt;Year&gt;1998&lt;/Year&gt;&lt;RecNum&gt;2302&lt;/RecNum&gt;&lt;DisplayText&gt;Keeley and Zedler (1998)&lt;/DisplayText&gt;&lt;record&gt;&lt;rec-number&gt;2302&lt;/rec-number&gt;&lt;foreign-keys&gt;&lt;key app="EN" db-id="w0ppaavf8t2zvwe9f0oxa5rcervz0wedp050" timestamp="1417814634"&gt;2302&lt;/key&gt;&lt;/foreign-keys&gt;&lt;ref-type name="Book Section"&gt;5&lt;/ref-type&gt;&lt;contributors&gt;&lt;authors&gt;&lt;author&gt;Keeley, J. E.&lt;/author&gt;&lt;author&gt;Zedler, P. H.&lt;/author&gt;&lt;/authors&gt;&lt;tertiary-authors&gt;&lt;author&gt;Richardson, D. M.&lt;/author&gt;&lt;/tertiary-authors&gt;&lt;/contributors&gt;&lt;titles&gt;&lt;title&gt;&lt;style face="normal" font="default" size="100%"&gt;Evolution of life histories in &lt;/style&gt;&lt;style face="italic" font="default" size="100%"&gt;Pinus&lt;/style&gt;&lt;style face="normal" font="default" size="100%"&gt;. &lt;/style&gt;&lt;/title&gt;&lt;secondary-title&gt;&lt;style face="normal" font="default" size="100%"&gt;Ecology and biogeography of &lt;/style&gt;&lt;style face="italic" font="default" size="100%"&gt;Pinus&lt;/style&gt;&lt;/secondary-title&gt;&lt;/titles&gt;&lt;pages&gt;219-250&lt;/pages&gt;&lt;dates&gt;&lt;year&gt;1998&lt;/year&gt;&lt;/dates&gt;&lt;pub-location&gt;Cambridge, U.K.&lt;/pub-location&gt;&lt;publisher&gt;Cambridge University Press&lt;/publisher&gt;&lt;urls&gt;&lt;/urls&gt;&lt;research-notes&gt;&amp;#xD;A reference for the co-occurrence of Ponderosa and frequent fire.&lt;/research-notes&gt;&lt;/record&gt;&lt;/Cite&gt;&lt;/EndNote&gt;</w:instrText>
      </w:r>
      <w:r w:rsidR="008710EC">
        <w:rPr>
          <w:rFonts w:ascii="Times New Roman" w:hAnsi="Times New Roman" w:cs="Times New Roman"/>
        </w:rPr>
        <w:fldChar w:fldCharType="separate"/>
      </w:r>
      <w:r w:rsidR="008710EC">
        <w:rPr>
          <w:rFonts w:ascii="Times New Roman" w:hAnsi="Times New Roman" w:cs="Times New Roman"/>
          <w:noProof/>
        </w:rPr>
        <w:t>Keeley and Zedler (1998)</w:t>
      </w:r>
      <w:r w:rsidR="008710EC">
        <w:rPr>
          <w:rFonts w:ascii="Times New Roman" w:hAnsi="Times New Roman" w:cs="Times New Roman"/>
        </w:rPr>
        <w:fldChar w:fldCharType="end"/>
      </w:r>
      <w:r w:rsidR="008710EC">
        <w:rPr>
          <w:rFonts w:ascii="Times New Roman" w:hAnsi="Times New Roman" w:cs="Times New Roman"/>
        </w:rPr>
        <w:t xml:space="preserve"> and </w:t>
      </w:r>
      <w:r w:rsidR="008710EC">
        <w:rPr>
          <w:rFonts w:ascii="Times New Roman" w:hAnsi="Times New Roman" w:cs="Times New Roman"/>
        </w:rPr>
        <w:fldChar w:fldCharType="begin"/>
      </w:r>
      <w:r w:rsidR="008710EC">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8710EC">
        <w:rPr>
          <w:rFonts w:ascii="Times New Roman" w:hAnsi="Times New Roman" w:cs="Times New Roman"/>
        </w:rPr>
        <w:fldChar w:fldCharType="separate"/>
      </w:r>
      <w:r w:rsidR="008710EC">
        <w:rPr>
          <w:rFonts w:ascii="Times New Roman" w:hAnsi="Times New Roman" w:cs="Times New Roman"/>
          <w:noProof/>
        </w:rPr>
        <w:t>Schwilk and Ackerly (2001)</w:t>
      </w:r>
      <w:r w:rsidR="008710EC">
        <w:rPr>
          <w:rFonts w:ascii="Times New Roman" w:hAnsi="Times New Roman" w:cs="Times New Roman"/>
        </w:rPr>
        <w:fldChar w:fldCharType="end"/>
      </w:r>
      <w:r>
        <w:rPr>
          <w:rFonts w:ascii="Times New Roman" w:hAnsi="Times New Roman" w:cs="Times New Roman"/>
        </w:rPr>
        <w:t xml:space="preserve">, supplementing with data for other genera from the Fire Effects and Information System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86" w:name="__Fieldmark__349_1117699121"/>
      <w:r>
        <w:rPr>
          <w:rFonts w:ascii="Times New Roman" w:hAnsi="Times New Roman" w:cs="Times New Roman"/>
        </w:rPr>
        <w:t>(FEIS 2013)</w:t>
      </w:r>
      <w:bookmarkStart w:id="87" w:name="__Fieldmark__621_1244415118"/>
      <w:bookmarkEnd w:id="87"/>
      <w:r>
        <w:fldChar w:fldCharType="end"/>
      </w:r>
      <w:hyperlink w:anchor="_ENREF_2" w:tgtFrame="FEIS, 2013 #2357">
        <w:bookmarkEnd w:id="86"/>
        <w:r>
          <w:rPr>
            <w:rStyle w:val="ListLabel1"/>
          </w:rPr>
          <w:t xml:space="preserve">. </w:t>
        </w:r>
      </w:hyperlink>
    </w:p>
    <w:p w14:paraId="416948FD" w14:textId="3A51F428" w:rsidR="00677292" w:rsidRDefault="009A3EF7">
      <w:pPr>
        <w:spacing w:line="480" w:lineRule="auto"/>
        <w:ind w:firstLine="720"/>
      </w:pPr>
      <w:r>
        <w:rPr>
          <w:rFonts w:ascii="Times New Roman" w:hAnsi="Times New Roman" w:cs="Times New Roman"/>
        </w:rPr>
        <w:t>Flammability data on mean flame length, percent litter consumption, and flame duration were obtained from</w:t>
      </w:r>
      <w:r w:rsidR="008710EC">
        <w:rPr>
          <w:rFonts w:ascii="Times New Roman" w:hAnsi="Times New Roman" w:cs="Times New Roman"/>
        </w:rPr>
        <w:t xml:space="preserve"> </w:t>
      </w:r>
      <w:r w:rsidR="008710EC">
        <w:rPr>
          <w:rFonts w:ascii="Times New Roman" w:hAnsi="Times New Roman" w:cs="Times New Roman"/>
        </w:rPr>
        <w:fldChar w:fldCharType="begin"/>
      </w:r>
      <w:r w:rsidR="008710EC">
        <w:rPr>
          <w:rFonts w:ascii="Times New Roman" w:hAnsi="Times New Roman" w:cs="Times New Roman"/>
        </w:rPr>
        <w:instrText xml:space="preserve"> ADDIN EN.CITE &lt;EndNote&gt;&lt;Cite&gt;&lt;Author&gt;Fonda&lt;/Author&gt;&lt;Year&gt;2001&lt;/Year&gt;&lt;RecNum&gt;2314&lt;/RecNum&gt;&lt;DisplayText&gt;(Fonda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8710EC">
        <w:rPr>
          <w:rFonts w:ascii="Times New Roman" w:hAnsi="Times New Roman" w:cs="Times New Roman"/>
        </w:rPr>
        <w:fldChar w:fldCharType="separate"/>
      </w:r>
      <w:r w:rsidR="008710EC">
        <w:rPr>
          <w:rFonts w:ascii="Times New Roman" w:hAnsi="Times New Roman" w:cs="Times New Roman"/>
          <w:noProof/>
        </w:rPr>
        <w:t>(Fonda 2001)</w:t>
      </w:r>
      <w:r w:rsidR="008710EC">
        <w:rPr>
          <w:rFonts w:ascii="Times New Roman" w:hAnsi="Times New Roman" w:cs="Times New Roman"/>
        </w:rPr>
        <w:fldChar w:fldCharType="end"/>
      </w:r>
      <w:r w:rsidR="008710EC">
        <w:rPr>
          <w:rFonts w:ascii="Times New Roman" w:hAnsi="Times New Roman" w:cs="Times New Roman"/>
        </w:rPr>
        <w:t xml:space="preserve">, </w:t>
      </w:r>
      <w:r w:rsidR="008710EC">
        <w:rPr>
          <w:rFonts w:ascii="Times New Roman" w:hAnsi="Times New Roman" w:cs="Times New Roman"/>
        </w:rPr>
        <w:fldChar w:fldCharType="begin"/>
      </w:r>
      <w:r w:rsidR="008710EC">
        <w:rPr>
          <w:rFonts w:ascii="Times New Roman" w:hAnsi="Times New Roman" w:cs="Times New Roman"/>
        </w:rPr>
        <w:instrText xml:space="preserve"> ADDIN EN.CITE &lt;EndNote&gt;&lt;Cite&gt;&lt;Author&gt;Fonda&lt;/Author&gt;&lt;Year&gt;1998&lt;/Year&gt;&lt;RecNum&gt;2368&lt;/RecNum&gt;&lt;DisplayText&gt;(Fonda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8710EC">
        <w:rPr>
          <w:rFonts w:ascii="Times New Roman" w:hAnsi="Times New Roman" w:cs="Times New Roman"/>
        </w:rPr>
        <w:fldChar w:fldCharType="separate"/>
      </w:r>
      <w:r w:rsidR="008710EC">
        <w:rPr>
          <w:rFonts w:ascii="Times New Roman" w:hAnsi="Times New Roman" w:cs="Times New Roman"/>
          <w:noProof/>
        </w:rPr>
        <w:t>(Fonda et al. 1998)</w:t>
      </w:r>
      <w:r w:rsidR="008710EC">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Banwell</w:t>
      </w:r>
      <w:proofErr w:type="spellEnd"/>
      <w:r>
        <w:rPr>
          <w:rFonts w:ascii="Times New Roman" w:hAnsi="Times New Roman" w:cs="Times New Roman"/>
        </w:rPr>
        <w:t xml:space="preserve"> and Varner (unpublished data) and Kane (unpublished data). Flame height and percent consumption were very tightly correlated (Pearson’s r = 0.93; Fig. S1), so to avoid double-counting we performed a principal component</w:t>
      </w:r>
      <w:del w:id="88" w:author="Jeff Kane" w:date="2018-12-04T06:48:00Z">
        <w:r w:rsidDel="008727D2">
          <w:rPr>
            <w:rFonts w:ascii="Times New Roman" w:hAnsi="Times New Roman" w:cs="Times New Roman"/>
          </w:rPr>
          <w:delText>s</w:delText>
        </w:r>
      </w:del>
      <w:r>
        <w:rPr>
          <w:rFonts w:ascii="Times New Roman" w:hAnsi="Times New Roman" w:cs="Times New Roman"/>
        </w:rPr>
        <w:t xml:space="preserve"> analysis of those two traits and used the first axis (PC1), which explained 96.7% of the variance, </w:t>
      </w:r>
      <w:r>
        <w:rPr>
          <w:rFonts w:ascii="Times New Roman" w:hAnsi="Times New Roman" w:cs="Times New Roman"/>
        </w:rPr>
        <w:lastRenderedPageBreak/>
        <w:t xml:space="preserve">to account for these two traits simultaneously (Table 1). Flame height and percent consumption were non-linearly correlated with </w:t>
      </w:r>
      <w:commentRangeStart w:id="89"/>
      <w:r>
        <w:rPr>
          <w:rFonts w:ascii="Times New Roman" w:hAnsi="Times New Roman" w:cs="Times New Roman"/>
        </w:rPr>
        <w:t>flame duration</w:t>
      </w:r>
      <w:commentRangeEnd w:id="89"/>
      <w:r>
        <w:commentReference w:id="89"/>
      </w:r>
      <w:r>
        <w:rPr>
          <w:rFonts w:ascii="Times New Roman" w:hAnsi="Times New Roman" w:cs="Times New Roman"/>
        </w:rPr>
        <w:t xml:space="preserve">, with the shortest flame durations associated with both the lowest flame heights and the highest flame heights (Fig. S1). </w:t>
      </w:r>
      <w:r w:rsidR="008710EC">
        <w:rPr>
          <w:rFonts w:ascii="Times New Roman" w:hAnsi="Times New Roman" w:cs="Times New Roman"/>
        </w:rPr>
        <w:t xml:space="preserve">Together, PC1 and flame duration </w:t>
      </w:r>
      <w:r w:rsidR="006B280A">
        <w:rPr>
          <w:rFonts w:ascii="Times New Roman" w:hAnsi="Times New Roman" w:cs="Times New Roman"/>
        </w:rPr>
        <w:t xml:space="preserve">represent the two-dimensional trait space for litter flammability, with PC1 </w:t>
      </w:r>
      <w:r>
        <w:rPr>
          <w:rFonts w:ascii="Times New Roman" w:hAnsi="Times New Roman" w:cs="Times New Roman"/>
        </w:rPr>
        <w:t xml:space="preserve">Species scoring in the most fire-resistant percentiles of PC1 (high flame height and high percent consumption) and flame duration (short durations) occupy the “fast-flammable” evolutionary niche associated with fire-surviving species </w:t>
      </w:r>
      <w:r>
        <w:fldChar w:fldCharType="begin"/>
      </w:r>
      <w:r>
        <w:instrText>ADDIN EN.CITE</w:instrText>
      </w:r>
      <w:r>
        <w:fldChar w:fldCharType="end"/>
      </w:r>
      <w:bookmarkStart w:id="90" w:name="__Fieldmark__383_1117699121"/>
      <w:r>
        <w:fldChar w:fldCharType="begin"/>
      </w:r>
      <w:r>
        <w:instrText>ADDIN EN.CITE.DATA</w:instrText>
      </w:r>
      <w:r>
        <w:fldChar w:fldCharType="separate"/>
      </w:r>
      <w:bookmarkStart w:id="91" w:name="__Fieldmark__672_1244415118"/>
      <w:bookmarkStart w:id="92" w:name="__Fieldmark__386_1117699121"/>
      <w:bookmarkEnd w:id="90"/>
      <w:bookmarkEnd w:id="91"/>
      <w:r>
        <w:rPr>
          <w:rFonts w:ascii="Times New Roman" w:hAnsi="Times New Roman" w:cs="Times New Roman"/>
        </w:rPr>
        <w:t>(Pausas et al. 2017)</w:t>
      </w:r>
      <w:bookmarkStart w:id="93" w:name="__Fieldmark__671_1244415118"/>
      <w:bookmarkEnd w:id="93"/>
      <w:r>
        <w:fldChar w:fldCharType="end"/>
      </w:r>
      <w:hyperlink w:anchor="_ENREF_15" w:tgtFrame="Pausas, 2017 #3389">
        <w:bookmarkEnd w:id="92"/>
        <w:r>
          <w:rPr>
            <w:rStyle w:val="ListLabel1"/>
          </w:rPr>
          <w:t>.</w:t>
        </w:r>
      </w:hyperlink>
    </w:p>
    <w:p w14:paraId="7F21D651" w14:textId="77777777" w:rsidR="00677292" w:rsidRDefault="009A3EF7">
      <w:pPr>
        <w:spacing w:line="480" w:lineRule="auto"/>
        <w:ind w:firstLine="720"/>
      </w:pPr>
      <w:r>
        <w:rPr>
          <w:rFonts w:ascii="Times New Roman" w:hAnsi="Times New Roman" w:cs="Times New Roman"/>
        </w:rPr>
        <w:t xml:space="preserve">We selected conifer tree species for analysis based on the species database of the US Forest Service Forest Inventory and Analysis (FIA) National Core Field Guide </w:t>
      </w:r>
      <w:r>
        <w:fldChar w:fldCharType="begin"/>
      </w:r>
      <w:r>
        <w:instrText>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fldChar w:fldCharType="separate"/>
      </w:r>
      <w:bookmarkStart w:id="94" w:name="__Fieldmark__399_1117699121"/>
      <w:r>
        <w:rPr>
          <w:rFonts w:ascii="Times New Roman" w:hAnsi="Times New Roman" w:cs="Times New Roman"/>
        </w:rPr>
        <w:t>(</w:t>
      </w:r>
      <w:bookmarkStart w:id="95" w:name="__Fieldmark__690_1244415118"/>
      <w:r>
        <w:rPr>
          <w:rFonts w:ascii="Times New Roman" w:hAnsi="Times New Roman" w:cs="Times New Roman"/>
        </w:rPr>
        <w:t>USDA Forest Service FIA Program 2014)</w:t>
      </w:r>
      <w:r>
        <w:fldChar w:fldCharType="end"/>
      </w:r>
      <w:commentRangeStart w:id="96"/>
      <w:r>
        <w:rPr>
          <w:rStyle w:val="ListLabel1"/>
        </w:rPr>
        <w:fldChar w:fldCharType="begin"/>
      </w:r>
      <w:r>
        <w:rPr>
          <w:rStyle w:val="ListLabel1"/>
        </w:rPr>
        <w:instrText xml:space="preserve"> HYPERLINK \l "_ENREF_24" \t "USDA Forest Service FIA Program, 2014 #2618" \h </w:instrText>
      </w:r>
      <w:r>
        <w:rPr>
          <w:rStyle w:val="ListLabel1"/>
        </w:rPr>
        <w:fldChar w:fldCharType="separate"/>
      </w:r>
      <w:bookmarkEnd w:id="94"/>
      <w:bookmarkEnd w:id="95"/>
      <w:r>
        <w:rPr>
          <w:rStyle w:val="ListLabel1"/>
        </w:rPr>
        <w:t>. We identified species classified by FIA as “Western”, with distributions overlapping our eleven-state study area, and that had spatially</w:t>
      </w:r>
      <w:r>
        <w:rPr>
          <w:rStyle w:val="ListLabel1"/>
        </w:rPr>
        <w:fldChar w:fldCharType="end"/>
      </w:r>
      <w:ins w:id="97" w:author="Varner, Julian - FS" w:date="2018-11-21T09:55:00Z">
        <w:r>
          <w:rPr>
            <w:rFonts w:ascii="Times New Roman" w:hAnsi="Times New Roman" w:cs="Times New Roman"/>
          </w:rPr>
          <w:t xml:space="preserve"> </w:t>
        </w:r>
      </w:ins>
      <w:del w:id="98" w:author="Varner, Julian - FS" w:date="2018-11-21T09:55:00Z">
        <w:r>
          <w:rPr>
            <w:rFonts w:ascii="Times New Roman" w:hAnsi="Times New Roman" w:cs="Times New Roman"/>
          </w:rPr>
          <w:delText>-</w:delText>
        </w:r>
      </w:del>
      <w:r>
        <w:rPr>
          <w:rFonts w:ascii="Times New Roman" w:hAnsi="Times New Roman" w:cs="Times New Roman"/>
        </w:rPr>
        <w:t xml:space="preserve">explicit basal area data available (see below). </w:t>
      </w:r>
      <w:commentRangeEnd w:id="96"/>
      <w:r w:rsidR="009F1821">
        <w:rPr>
          <w:rStyle w:val="CommentReference"/>
        </w:rPr>
        <w:commentReference w:id="96"/>
      </w:r>
      <w:r>
        <w:rPr>
          <w:rFonts w:ascii="Times New Roman" w:hAnsi="Times New Roman" w:cs="Times New Roman"/>
        </w:rPr>
        <w:t xml:space="preserve">Our resulting trait database consisted of 29 widespread conifer species in western North America (Table 1), and each quantitative trait had a distribution of values across all species in the dataset (Fig. S1). To standardize and combine the traits into a single quantitative estimate of a “fire resistance score” (FRS), </w:t>
      </w:r>
      <w:ins w:id="99" w:author="Matt Kling" w:date="2018-12-01T17:58:00Z">
        <w:r w:rsidR="002C1575">
          <w:rPr>
            <w:rFonts w:ascii="Times New Roman" w:hAnsi="Times New Roman" w:cs="Times New Roman"/>
          </w:rPr>
          <w:t xml:space="preserve">for each trait </w:t>
        </w:r>
      </w:ins>
      <w:r>
        <w:rPr>
          <w:rFonts w:ascii="Times New Roman" w:hAnsi="Times New Roman" w:cs="Times New Roman"/>
        </w:rPr>
        <w:t>we</w:t>
      </w:r>
      <w:ins w:id="100" w:author="Matt Kling" w:date="2018-12-01T17:57:00Z">
        <w:r w:rsidR="00B45EBA">
          <w:rPr>
            <w:rFonts w:ascii="Times New Roman" w:hAnsi="Times New Roman" w:cs="Times New Roman"/>
          </w:rPr>
          <w:t xml:space="preserve"> calculated </w:t>
        </w:r>
      </w:ins>
      <w:ins w:id="101" w:author="Matt Kling" w:date="2018-12-01T18:00:00Z">
        <w:r w:rsidR="002C1575">
          <w:rPr>
            <w:rFonts w:ascii="Times New Roman" w:hAnsi="Times New Roman" w:cs="Times New Roman"/>
          </w:rPr>
          <w:t>the percentile of each</w:t>
        </w:r>
      </w:ins>
      <w:ins w:id="102" w:author="Matt Kling" w:date="2018-12-01T19:21:00Z">
        <w:r w:rsidR="008B3E51">
          <w:rPr>
            <w:rFonts w:ascii="Times New Roman" w:hAnsi="Times New Roman" w:cs="Times New Roman"/>
          </w:rPr>
          <w:t xml:space="preserve"> species</w:t>
        </w:r>
      </w:ins>
      <w:ins w:id="103" w:author="Matt Kling" w:date="2018-12-01T18:00:00Z">
        <w:r w:rsidR="002C1575">
          <w:rPr>
            <w:rFonts w:ascii="Times New Roman" w:hAnsi="Times New Roman" w:cs="Times New Roman"/>
          </w:rPr>
          <w:t xml:space="preserve"> </w:t>
        </w:r>
      </w:ins>
      <w:ins w:id="104" w:author="Matt Kling" w:date="2018-12-01T17:59:00Z">
        <w:r w:rsidR="002C1575">
          <w:rPr>
            <w:rFonts w:ascii="Times New Roman" w:hAnsi="Times New Roman" w:cs="Times New Roman"/>
          </w:rPr>
          <w:t xml:space="preserve">relative to </w:t>
        </w:r>
      </w:ins>
      <w:ins w:id="105" w:author="Matt Kling" w:date="2018-12-01T19:22:00Z">
        <w:r w:rsidR="008B3E51">
          <w:rPr>
            <w:rFonts w:ascii="Times New Roman" w:hAnsi="Times New Roman" w:cs="Times New Roman"/>
          </w:rPr>
          <w:t>all</w:t>
        </w:r>
      </w:ins>
      <w:ins w:id="106" w:author="Matt Kling" w:date="2018-12-01T17:59:00Z">
        <w:r w:rsidR="002C1575">
          <w:rPr>
            <w:rFonts w:ascii="Times New Roman" w:hAnsi="Times New Roman" w:cs="Times New Roman"/>
          </w:rPr>
          <w:t xml:space="preserve"> species in the study</w:t>
        </w:r>
      </w:ins>
      <w:del w:id="107" w:author="Matt Kling" w:date="2018-12-01T18:01:00Z">
        <w:r w:rsidDel="002C1575">
          <w:rPr>
            <w:rFonts w:ascii="Times New Roman" w:hAnsi="Times New Roman" w:cs="Times New Roman"/>
          </w:rPr>
          <w:delText xml:space="preserve"> calculated the percentile of the range of a given trait distribution occupied by each species</w:delText>
        </w:r>
      </w:del>
      <w:r>
        <w:rPr>
          <w:rFonts w:ascii="Times New Roman" w:hAnsi="Times New Roman" w:cs="Times New Roman"/>
        </w:rPr>
        <w:t xml:space="preserve">, with the species possessing the most fire-resistant form of the trait assigned a percentile value of 1. We defined the most fire-resistant form of a trait as the thickest bark, tallest maximum height, greatest degree of self-pruning, </w:t>
      </w:r>
      <w:commentRangeStart w:id="108"/>
      <w:r>
        <w:rPr>
          <w:rFonts w:ascii="Times New Roman" w:hAnsi="Times New Roman" w:cs="Times New Roman"/>
        </w:rPr>
        <w:t>shortest flame duration</w:t>
      </w:r>
      <w:commentRangeEnd w:id="108"/>
      <w:r>
        <w:commentReference w:id="108"/>
      </w:r>
      <w:r>
        <w:rPr>
          <w:rFonts w:ascii="Times New Roman" w:hAnsi="Times New Roman" w:cs="Times New Roman"/>
        </w:rPr>
        <w:t xml:space="preserve">, and the combined tallest flame length and highest percent consumption using PC1 as described above. FRS </w:t>
      </w:r>
      <w:ins w:id="109" w:author="Matt Kling" w:date="2018-12-01T19:22:00Z">
        <w:r w:rsidR="006D1586">
          <w:rPr>
            <w:rFonts w:ascii="Times New Roman" w:hAnsi="Times New Roman" w:cs="Times New Roman"/>
          </w:rPr>
          <w:t xml:space="preserve">for each species </w:t>
        </w:r>
      </w:ins>
      <w:r>
        <w:rPr>
          <w:rFonts w:ascii="Times New Roman" w:hAnsi="Times New Roman" w:cs="Times New Roman"/>
        </w:rPr>
        <w:t xml:space="preserve">was then calculated as simply the average of </w:t>
      </w:r>
      <w:ins w:id="110" w:author="Matt Kling" w:date="2018-12-01T19:23:00Z">
        <w:r w:rsidR="006D1586">
          <w:rPr>
            <w:rFonts w:ascii="Times New Roman" w:hAnsi="Times New Roman" w:cs="Times New Roman"/>
          </w:rPr>
          <w:t>its</w:t>
        </w:r>
      </w:ins>
      <w:del w:id="111" w:author="Matt Kling" w:date="2018-12-01T19:23:00Z">
        <w:r w:rsidDel="006D1586">
          <w:rPr>
            <w:rFonts w:ascii="Times New Roman" w:hAnsi="Times New Roman" w:cs="Times New Roman"/>
          </w:rPr>
          <w:delText>the</w:delText>
        </w:r>
      </w:del>
      <w:r>
        <w:rPr>
          <w:rFonts w:ascii="Times New Roman" w:hAnsi="Times New Roman" w:cs="Times New Roman"/>
        </w:rPr>
        <w:t xml:space="preserve"> </w:t>
      </w:r>
      <w:commentRangeStart w:id="112"/>
      <w:r>
        <w:rPr>
          <w:rFonts w:ascii="Times New Roman" w:hAnsi="Times New Roman" w:cs="Times New Roman"/>
        </w:rPr>
        <w:t>five percentile scores for the six traits</w:t>
      </w:r>
      <w:commentRangeEnd w:id="112"/>
      <w:r>
        <w:commentReference w:id="112"/>
      </w:r>
      <w:r>
        <w:rPr>
          <w:rFonts w:ascii="Times New Roman" w:hAnsi="Times New Roman" w:cs="Times New Roman"/>
        </w:rPr>
        <w:t xml:space="preserve"> (Table 1).</w:t>
      </w:r>
    </w:p>
    <w:p w14:paraId="5027DB69"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 xml:space="preserve">Each species in our traits database had a </w:t>
      </w:r>
      <w:del w:id="113" w:author="Matt Kling" w:date="2018-12-01T19:28:00Z">
        <w:r w:rsidDel="006D1586">
          <w:rPr>
            <w:rFonts w:ascii="Times New Roman" w:hAnsi="Times New Roman" w:cs="Times New Roman"/>
          </w:rPr>
          <w:delText>spatially</w:delText>
        </w:r>
      </w:del>
      <w:ins w:id="114" w:author="Varner, Julian - FS" w:date="2018-11-21T09:56:00Z">
        <w:del w:id="115" w:author="Matt Kling" w:date="2018-12-01T19:28:00Z">
          <w:r w:rsidDel="006D1586">
            <w:rPr>
              <w:rFonts w:ascii="Times New Roman" w:hAnsi="Times New Roman" w:cs="Times New Roman"/>
            </w:rPr>
            <w:delText xml:space="preserve"> </w:delText>
          </w:r>
        </w:del>
      </w:ins>
      <w:del w:id="116" w:author="Matt Kling" w:date="2018-12-01T19:28:00Z">
        <w:r w:rsidDel="006D1586">
          <w:rPr>
            <w:rFonts w:ascii="Times New Roman" w:hAnsi="Times New Roman" w:cs="Times New Roman"/>
          </w:rPr>
          <w:delText>-explicit interpolated raster</w:delText>
        </w:r>
      </w:del>
      <w:ins w:id="117" w:author="Matt Kling" w:date="2018-12-01T19:28:00Z">
        <w:r w:rsidR="006D1586">
          <w:rPr>
            <w:rFonts w:ascii="Times New Roman" w:hAnsi="Times New Roman" w:cs="Times New Roman"/>
          </w:rPr>
          <w:t>distribution map</w:t>
        </w:r>
      </w:ins>
      <w:ins w:id="118" w:author="Matt Kling" w:date="2018-12-01T19:29:00Z">
        <w:r w:rsidR="006D1586">
          <w:rPr>
            <w:rFonts w:ascii="Times New Roman" w:hAnsi="Times New Roman" w:cs="Times New Roman"/>
          </w:rPr>
          <w:t xml:space="preserve"> co</w:t>
        </w:r>
      </w:ins>
      <w:ins w:id="119" w:author="Matt Kling" w:date="2018-12-01T19:30:00Z">
        <w:r w:rsidR="006D1586">
          <w:rPr>
            <w:rFonts w:ascii="Times New Roman" w:hAnsi="Times New Roman" w:cs="Times New Roman"/>
          </w:rPr>
          <w:t>vering the western US,</w:t>
        </w:r>
      </w:ins>
      <w:ins w:id="120" w:author="Matt Kling" w:date="2018-12-01T19:29:00Z">
        <w:r w:rsidR="006D1586">
          <w:rPr>
            <w:rFonts w:ascii="Times New Roman" w:hAnsi="Times New Roman" w:cs="Times New Roman"/>
          </w:rPr>
          <w:t xml:space="preserve"> representing estimated</w:t>
        </w:r>
      </w:ins>
      <w:del w:id="121" w:author="Matt Kling" w:date="2018-12-01T19:29:00Z">
        <w:r w:rsidDel="006D1586">
          <w:rPr>
            <w:rFonts w:ascii="Times New Roman" w:hAnsi="Times New Roman" w:cs="Times New Roman"/>
          </w:rPr>
          <w:delText xml:space="preserve"> of</w:delText>
        </w:r>
      </w:del>
      <w:r>
        <w:rPr>
          <w:rFonts w:ascii="Times New Roman" w:hAnsi="Times New Roman" w:cs="Times New Roman"/>
        </w:rPr>
        <w:t xml:space="preserve"> basal area (m</w:t>
      </w:r>
      <w:r>
        <w:rPr>
          <w:rFonts w:ascii="Times New Roman" w:hAnsi="Times New Roman" w:cs="Times New Roman"/>
          <w:vertAlign w:val="superscript"/>
        </w:rPr>
        <w:t>2</w:t>
      </w:r>
      <w:r>
        <w:rPr>
          <w:rFonts w:ascii="Times New Roman" w:hAnsi="Times New Roman" w:cs="Times New Roman"/>
        </w:rPr>
        <w:t xml:space="preserve"> ha</w:t>
      </w:r>
      <w:r>
        <w:rPr>
          <w:rFonts w:ascii="Times New Roman" w:hAnsi="Times New Roman" w:cs="Times New Roman"/>
          <w:vertAlign w:val="superscript"/>
        </w:rPr>
        <w:t>-1</w:t>
      </w:r>
      <w:r>
        <w:rPr>
          <w:rFonts w:ascii="Times New Roman" w:hAnsi="Times New Roman" w:cs="Times New Roman"/>
        </w:rPr>
        <w:t xml:space="preserve">) at 250 m resolution, developed by </w:t>
      </w:r>
      <w:r>
        <w:fldChar w:fldCharType="begin"/>
      </w:r>
      <w:r>
        <w:instrText>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fldChar w:fldCharType="separate"/>
      </w:r>
      <w:bookmarkStart w:id="122" w:name="__Fieldmark__428_1117699121"/>
      <w:r>
        <w:rPr>
          <w:rStyle w:val="InternetLink"/>
          <w:rFonts w:ascii="Times New Roman" w:hAnsi="Times New Roman" w:cs="Times New Roman"/>
        </w:rPr>
        <w:t>W</w:t>
      </w:r>
      <w:bookmarkStart w:id="123" w:name="__Fieldmark__757_1244415118"/>
      <w:r>
        <w:rPr>
          <w:rStyle w:val="InternetLink"/>
          <w:rFonts w:ascii="Times New Roman" w:hAnsi="Times New Roman" w:cs="Times New Roman"/>
        </w:rPr>
        <w:t xml:space="preserve">ilson et al. </w:t>
      </w:r>
      <w:r>
        <w:rPr>
          <w:rStyle w:val="InternetLink"/>
          <w:rFonts w:ascii="Times New Roman" w:hAnsi="Times New Roman" w:cs="Times New Roman"/>
        </w:rPr>
        <w:lastRenderedPageBreak/>
        <w:t>(2013)</w:t>
      </w:r>
      <w:r>
        <w:fldChar w:fldCharType="end"/>
      </w:r>
      <w:commentRangeStart w:id="124"/>
      <w:r>
        <w:rPr>
          <w:rFonts w:ascii="Times New Roman" w:hAnsi="Times New Roman" w:cs="Times New Roman"/>
        </w:rPr>
        <w:fldChar w:fldCharType="begin"/>
      </w:r>
      <w:r>
        <w:rPr>
          <w:rFonts w:ascii="Times New Roman" w:hAnsi="Times New Roman" w:cs="Times New Roman"/>
        </w:rPr>
        <w:instrText xml:space="preserve"> HYPERLINK \l "_ENREF_26" \t "Wilson, 2013 #3063" \h </w:instrText>
      </w:r>
      <w:r>
        <w:rPr>
          <w:rFonts w:ascii="Times New Roman" w:hAnsi="Times New Roman" w:cs="Times New Roman"/>
        </w:rPr>
        <w:fldChar w:fldCharType="separate"/>
      </w:r>
      <w:bookmarkEnd w:id="122"/>
      <w:bookmarkEnd w:id="123"/>
      <w:r>
        <w:rPr>
          <w:rFonts w:ascii="Times New Roman" w:hAnsi="Times New Roman" w:cs="Times New Roman"/>
        </w:rPr>
        <w:t xml:space="preserve">. These layers are based on imputed basal area per species from FIA plots, using statistical relationships between basal area and climatic and topographic variables. Validation suggests fairly high accuracy, particularly for widespread species </w:t>
      </w:r>
      <w:r>
        <w:rPr>
          <w:rFonts w:ascii="Times New Roman" w:hAnsi="Times New Roman" w:cs="Times New Roman"/>
        </w:rPr>
        <w:fldChar w:fldCharType="end"/>
      </w:r>
      <w:commentRangeEnd w:id="124"/>
      <w:r w:rsidR="006D1586">
        <w:rPr>
          <w:rStyle w:val="CommentReference"/>
        </w:rPr>
        <w:commentReference w:id="124"/>
      </w:r>
      <w:r>
        <w:fldChar w:fldCharType="begin"/>
      </w:r>
      <w:r>
        <w:instrText>ADDIN EN.CITE</w:instrText>
      </w:r>
      <w:r>
        <w:fldChar w:fldCharType="end"/>
      </w:r>
      <w:bookmarkStart w:id="125" w:name="__Fieldmark__436_1117699121"/>
      <w:r>
        <w:fldChar w:fldCharType="begin"/>
      </w:r>
      <w:r>
        <w:instrText>ADDIN EN.CITE.DATA</w:instrText>
      </w:r>
      <w:r>
        <w:fldChar w:fldCharType="separate"/>
      </w:r>
      <w:bookmarkStart w:id="126" w:name="__Fieldmark__439_1117699121"/>
      <w:bookmarkStart w:id="127" w:name="__Fieldmark__766_1244415118"/>
      <w:bookmarkEnd w:id="125"/>
      <w:r>
        <w:rPr>
          <w:rFonts w:ascii="Times New Roman" w:hAnsi="Times New Roman" w:cs="Times New Roman"/>
        </w:rPr>
        <w:t>(</w:t>
      </w:r>
      <w:bookmarkStart w:id="128" w:name="__Fieldmark__765_1244415118"/>
      <w:r>
        <w:rPr>
          <w:rFonts w:ascii="Times New Roman" w:hAnsi="Times New Roman" w:cs="Times New Roman"/>
        </w:rPr>
        <w:t>Riemann et al. 2010, Wilson et al. 2013)</w:t>
      </w:r>
      <w:r>
        <w:fldChar w:fldCharType="end"/>
      </w:r>
      <w:hyperlink w:anchor="_ENREF_26" w:tgtFrame="Wilson, 2013 #3063">
        <w:bookmarkEnd w:id="126"/>
        <w:bookmarkEnd w:id="127"/>
        <w:bookmarkEnd w:id="128"/>
        <w:r>
          <w:rPr>
            <w:rStyle w:val="ListLabel1"/>
          </w:rPr>
          <w:t>. We first identified our area of inference (conifer forests) by calculating the total basal area per pixel of all 29 species in our traits database relative to the total basal area of all other western species, which primarily included hardwoods. We restricted our analysis to only those areas where &gt;50% of the total tree basal area was comprised of species in our traits database, and where the basal area of our study species exceeded 5 m</w:t>
        </w:r>
      </w:hyperlink>
      <w:r>
        <w:rPr>
          <w:rFonts w:ascii="Times New Roman" w:hAnsi="Times New Roman" w:cs="Times New Roman"/>
          <w:vertAlign w:val="superscript"/>
        </w:rPr>
        <w:t>2</w:t>
      </w:r>
      <w:ins w:id="129" w:author="Varner, Julian - FS" w:date="2018-11-21T09:57:00Z">
        <w:r>
          <w:rPr>
            <w:rFonts w:ascii="Times New Roman" w:hAnsi="Times New Roman" w:cs="Times New Roman"/>
            <w:vertAlign w:val="superscript"/>
          </w:rPr>
          <w:t xml:space="preserve"> </w:t>
        </w:r>
      </w:ins>
      <w:r>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We then estimated the relative basal area fraction of each of our 29 species within each pixel, and multiplied the </w:t>
      </w:r>
      <w:commentRangeStart w:id="130"/>
      <w:r>
        <w:rPr>
          <w:rFonts w:ascii="Times New Roman" w:hAnsi="Times New Roman" w:cs="Times New Roman"/>
        </w:rPr>
        <w:t xml:space="preserve">FRS </w:t>
      </w:r>
      <w:del w:id="131" w:author="Varner, Julian - FS" w:date="2018-11-21T10:00:00Z">
        <w:r>
          <w:rPr>
            <w:rFonts w:ascii="Times New Roman" w:hAnsi="Times New Roman" w:cs="Times New Roman"/>
          </w:rPr>
          <w:delText>score</w:delText>
        </w:r>
      </w:del>
      <w:r>
        <w:rPr>
          <w:rFonts w:ascii="Times New Roman" w:hAnsi="Times New Roman" w:cs="Times New Roman"/>
        </w:rPr>
        <w:t xml:space="preserve"> </w:t>
      </w:r>
      <w:commentRangeEnd w:id="130"/>
      <w:r>
        <w:commentReference w:id="130"/>
      </w:r>
      <w:r>
        <w:rPr>
          <w:rFonts w:ascii="Times New Roman" w:hAnsi="Times New Roman" w:cs="Times New Roman"/>
        </w:rPr>
        <w:t>of each species by its relative abundance in a given pixel (which could include 0) to derive a community-weighted mean FRS at the pixel scale.</w:t>
      </w:r>
    </w:p>
    <w:p w14:paraId="241919E5"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We compared the FRS map to LANDFIRE-derived indices of historical fire regimes (www.landfire.gov), using the fire regime group (</w:t>
      </w:r>
      <w:commentRangeStart w:id="132"/>
      <w:r>
        <w:rPr>
          <w:rFonts w:ascii="Times New Roman" w:hAnsi="Times New Roman" w:cs="Times New Roman"/>
        </w:rPr>
        <w:t>FRG</w:t>
      </w:r>
      <w:commentRangeEnd w:id="132"/>
      <w:r w:rsidR="00DB256D">
        <w:rPr>
          <w:rStyle w:val="CommentReference"/>
        </w:rPr>
        <w:commentReference w:id="132"/>
      </w:r>
      <w:r>
        <w:rPr>
          <w:rFonts w:ascii="Times New Roman" w:hAnsi="Times New Roman" w:cs="Times New Roman"/>
        </w:rPr>
        <w:t>) and mean fire return interval (FRI) layers. FRG and FRI layers were resampled to the same spatial resolution as our FRS data (250 m). The LANDFIRE FRI product classifies pixels as having mean fire return intervals within a range of years (e.g.</w:t>
      </w:r>
      <w:ins w:id="133" w:author="Varner, Julian - FS" w:date="2018-11-21T10:01:00Z">
        <w:r>
          <w:rPr>
            <w:rFonts w:ascii="Times New Roman" w:hAnsi="Times New Roman" w:cs="Times New Roman"/>
          </w:rPr>
          <w:t>,</w:t>
        </w:r>
      </w:ins>
      <w:r>
        <w:rPr>
          <w:rFonts w:ascii="Times New Roman" w:hAnsi="Times New Roman" w:cs="Times New Roman"/>
        </w:rPr>
        <w:t xml:space="preserve"> classes of 0-5 years, 6-10 years); we simplified this classification by merging into fewer classes and assigning the median fire return interval of the merged LANDFIRE classes as the pixel value (5, 15, 25, 35, 50, 100, 200 and 500-year return intervals). On a random 1% subsample of the full landscape </w:t>
      </w:r>
      <w:commentRangeStart w:id="134"/>
      <w:r>
        <w:rPr>
          <w:rFonts w:ascii="Times New Roman" w:hAnsi="Times New Roman" w:cs="Times New Roman"/>
        </w:rPr>
        <w:t>(N=94901)</w:t>
      </w:r>
      <w:commentRangeEnd w:id="134"/>
      <w:r w:rsidR="001601FD">
        <w:rPr>
          <w:rStyle w:val="CommentReference"/>
        </w:rPr>
        <w:commentReference w:id="134"/>
      </w:r>
      <w:r>
        <w:rPr>
          <w:rFonts w:ascii="Times New Roman" w:hAnsi="Times New Roman" w:cs="Times New Roman"/>
        </w:rPr>
        <w:t xml:space="preserve">, we tested whether different fire regime groups had </w:t>
      </w:r>
      <w:commentRangeStart w:id="135"/>
      <w:r>
        <w:rPr>
          <w:rFonts w:ascii="Times New Roman" w:hAnsi="Times New Roman" w:cs="Times New Roman"/>
        </w:rPr>
        <w:t>significantly</w:t>
      </w:r>
      <w:commentRangeEnd w:id="135"/>
      <w:r w:rsidR="001601FD">
        <w:rPr>
          <w:rStyle w:val="CommentReference"/>
        </w:rPr>
        <w:commentReference w:id="135"/>
      </w:r>
      <w:r>
        <w:rPr>
          <w:rFonts w:ascii="Times New Roman" w:hAnsi="Times New Roman" w:cs="Times New Roman"/>
        </w:rPr>
        <w:t xml:space="preserve"> different FRS, and whether FRS decreased as a function of lengthening fire-return intervals. </w:t>
      </w:r>
    </w:p>
    <w:p w14:paraId="72033C5B"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To quantify potential imbalances between historical fire regimes and current composition, we identif</w:t>
      </w:r>
      <w:ins w:id="136" w:author="Matt Kling" w:date="2018-12-01T19:40:00Z">
        <w:r w:rsidR="001601FD">
          <w:rPr>
            <w:rFonts w:ascii="Times New Roman" w:hAnsi="Times New Roman" w:cs="Times New Roman"/>
          </w:rPr>
          <w:t>ied</w:t>
        </w:r>
      </w:ins>
      <w:del w:id="137" w:author="Matt Kling" w:date="2018-12-01T19:40:00Z">
        <w:r w:rsidDel="001601FD">
          <w:rPr>
            <w:rFonts w:ascii="Times New Roman" w:hAnsi="Times New Roman" w:cs="Times New Roman"/>
          </w:rPr>
          <w:delText>y</w:delText>
        </w:r>
      </w:del>
      <w:r>
        <w:rPr>
          <w:rFonts w:ascii="Times New Roman" w:hAnsi="Times New Roman" w:cs="Times New Roman"/>
        </w:rPr>
        <w:t xml:space="preserve"> forest areas where the current species composition may be more or </w:t>
      </w:r>
      <w:r>
        <w:rPr>
          <w:rFonts w:ascii="Times New Roman" w:hAnsi="Times New Roman" w:cs="Times New Roman"/>
        </w:rPr>
        <w:lastRenderedPageBreak/>
        <w:t xml:space="preserve">less resistant to fire than expected given estimated historical fire frequency. </w:t>
      </w:r>
      <w:commentRangeStart w:id="138"/>
      <w:proofErr w:type="gramStart"/>
      <w:r>
        <w:rPr>
          <w:rFonts w:ascii="Times New Roman" w:hAnsi="Times New Roman" w:cs="Times New Roman"/>
        </w:rPr>
        <w:t>Specifically</w:t>
      </w:r>
      <w:commentRangeEnd w:id="138"/>
      <w:proofErr w:type="gramEnd"/>
      <w:r w:rsidR="001C33D5">
        <w:rPr>
          <w:rStyle w:val="CommentReference"/>
        </w:rPr>
        <w:commentReference w:id="138"/>
      </w:r>
      <w:r>
        <w:rPr>
          <w:rFonts w:ascii="Times New Roman" w:hAnsi="Times New Roman" w:cs="Times New Roman"/>
        </w:rPr>
        <w:t>, we sought to identify 1) fire-</w:t>
      </w:r>
      <w:commentRangeStart w:id="139"/>
      <w:r>
        <w:rPr>
          <w:rFonts w:ascii="Times New Roman" w:hAnsi="Times New Roman" w:cs="Times New Roman"/>
        </w:rPr>
        <w:t>vulnerable</w:t>
      </w:r>
      <w:commentRangeEnd w:id="139"/>
      <w:r w:rsidR="00A972E0">
        <w:rPr>
          <w:rStyle w:val="CommentReference"/>
        </w:rPr>
        <w:commentReference w:id="139"/>
      </w:r>
      <w:r>
        <w:rPr>
          <w:rFonts w:ascii="Times New Roman" w:hAnsi="Times New Roman" w:cs="Times New Roman"/>
        </w:rPr>
        <w:t xml:space="preserve"> forests with frequent historical fire (“vulnerable-frequent”, 2) fire-vulnerable forests with intermediate historical fire (“vulnerable-intermediate”), 3) fire-resistant forests with intermediate historical fire (“resistant-intermediate”) and 4) fire-resistant forests with infrequent historical fire (“resistant-infrequent”). We defined frequent fire as 1-20 year FRI’s in LANDFIRE, intermediate fire as </w:t>
      </w:r>
      <w:commentRangeStart w:id="140"/>
      <w:r>
        <w:rPr>
          <w:rFonts w:ascii="Times New Roman" w:hAnsi="Times New Roman" w:cs="Times New Roman"/>
        </w:rPr>
        <w:t>41</w:t>
      </w:r>
      <w:commentRangeEnd w:id="140"/>
      <w:r w:rsidR="001C33D5">
        <w:rPr>
          <w:rStyle w:val="CommentReference"/>
        </w:rPr>
        <w:commentReference w:id="140"/>
      </w:r>
      <w:r>
        <w:rPr>
          <w:rFonts w:ascii="Times New Roman" w:hAnsi="Times New Roman" w:cs="Times New Roman"/>
        </w:rPr>
        <w:t xml:space="preserve">-150 year FRI’s, and infrequent fire as 151-300 year FRI’s. We calculated the FRS percentile of every pixel of a given fire frequency class and identified the 20 percent of pixels on either the fire-resistant or fire-vulnerable tails of the distribution within that fire frequency class. </w:t>
      </w:r>
    </w:p>
    <w:p w14:paraId="012F6AEB" w14:textId="77777777" w:rsidR="00677292" w:rsidRDefault="009A3EF7">
      <w:pPr>
        <w:spacing w:line="480" w:lineRule="auto"/>
        <w:rPr>
          <w:rFonts w:ascii="Times New Roman" w:hAnsi="Times New Roman" w:cs="Times New Roman"/>
          <w:b/>
        </w:rPr>
      </w:pPr>
      <w:commentRangeStart w:id="141"/>
      <w:r>
        <w:rPr>
          <w:rFonts w:ascii="Times New Roman" w:hAnsi="Times New Roman" w:cs="Times New Roman"/>
          <w:b/>
        </w:rPr>
        <w:t>Results and Discussion</w:t>
      </w:r>
      <w:commentRangeEnd w:id="141"/>
      <w:r>
        <w:commentReference w:id="141"/>
      </w:r>
    </w:p>
    <w:p w14:paraId="13257697" w14:textId="38B4D5BF" w:rsidR="00677292" w:rsidRDefault="009A3EF7">
      <w:pPr>
        <w:spacing w:line="480" w:lineRule="auto"/>
        <w:ind w:firstLine="720"/>
      </w:pPr>
      <w:r>
        <w:rPr>
          <w:rFonts w:ascii="Times New Roman" w:hAnsi="Times New Roman" w:cs="Times New Roman"/>
        </w:rPr>
        <w:t>The trait values for our 29 species (Table 1) were significantly correlated among bark thickness, tree height</w:t>
      </w:r>
      <w:ins w:id="142" w:author="Varner, Julian - FS" w:date="2018-11-21T10:02:00Z">
        <w:r>
          <w:rPr>
            <w:rFonts w:ascii="Times New Roman" w:hAnsi="Times New Roman" w:cs="Times New Roman"/>
          </w:rPr>
          <w:t xml:space="preserve">, </w:t>
        </w:r>
      </w:ins>
      <w:del w:id="143" w:author="Varner, Julian - FS" w:date="2018-11-21T10:02:00Z">
        <w:r>
          <w:rPr>
            <w:rFonts w:ascii="Times New Roman" w:hAnsi="Times New Roman" w:cs="Times New Roman"/>
          </w:rPr>
          <w:delText xml:space="preserve"> </w:delText>
        </w:r>
      </w:del>
      <w:r>
        <w:rPr>
          <w:rFonts w:ascii="Times New Roman" w:hAnsi="Times New Roman" w:cs="Times New Roman"/>
        </w:rPr>
        <w:t xml:space="preserve">and self-pruning (Fig. S1), but less so amongst flammability traits of flame height and flame duration. Fire-resistance scores ranged from a high of 0.85 for </w:t>
      </w:r>
      <w:r>
        <w:rPr>
          <w:rFonts w:ascii="Times New Roman" w:hAnsi="Times New Roman" w:cs="Times New Roman"/>
          <w:i/>
        </w:rPr>
        <w:t>Sequoia sempervirens</w:t>
      </w:r>
      <w:r>
        <w:rPr>
          <w:rFonts w:ascii="Times New Roman" w:hAnsi="Times New Roman" w:cs="Times New Roman"/>
        </w:rPr>
        <w:t xml:space="preserve"> (coast redwood) to a low of 0.15 for </w:t>
      </w:r>
      <w:commentRangeStart w:id="144"/>
      <w:commentRangeStart w:id="145"/>
      <w:commentRangeStart w:id="146"/>
      <w:r>
        <w:rPr>
          <w:rFonts w:ascii="Times New Roman" w:hAnsi="Times New Roman" w:cs="Times New Roman"/>
          <w:i/>
        </w:rPr>
        <w:t xml:space="preserve">Pinus edulis </w:t>
      </w:r>
      <w:r>
        <w:rPr>
          <w:rFonts w:ascii="Times New Roman" w:hAnsi="Times New Roman" w:cs="Times New Roman"/>
        </w:rPr>
        <w:t>(piñ</w:t>
      </w:r>
      <w:del w:id="147" w:author="Jens Stevens [2]" w:date="2018-12-05T11:00:00Z">
        <w:r w:rsidDel="002B56CF">
          <w:rPr>
            <w:rFonts w:ascii="Times New Roman" w:hAnsi="Times New Roman" w:cs="Times New Roman"/>
          </w:rPr>
          <w:delText>y</w:delText>
        </w:r>
      </w:del>
      <w:r>
        <w:rPr>
          <w:rFonts w:ascii="Times New Roman" w:hAnsi="Times New Roman" w:cs="Times New Roman"/>
        </w:rPr>
        <w:t>on pine)</w:t>
      </w:r>
      <w:commentRangeEnd w:id="144"/>
      <w:r>
        <w:commentReference w:id="144"/>
      </w:r>
      <w:commentRangeEnd w:id="145"/>
      <w:r>
        <w:commentReference w:id="145"/>
      </w:r>
      <w:commentRangeEnd w:id="146"/>
      <w:r w:rsidR="008F21E2">
        <w:rPr>
          <w:rStyle w:val="CommentReference"/>
        </w:rPr>
        <w:commentReference w:id="146"/>
      </w:r>
      <w:commentRangeStart w:id="148"/>
      <w:commentRangeEnd w:id="148"/>
      <w:r>
        <w:rPr>
          <w:rFonts w:ascii="Times New Roman" w:hAnsi="Times New Roman" w:cs="Times New Roman"/>
        </w:rPr>
        <w:commentReference w:id="148"/>
      </w:r>
      <w:r>
        <w:rPr>
          <w:rFonts w:ascii="Times New Roman" w:hAnsi="Times New Roman" w:cs="Times New Roman"/>
        </w:rPr>
        <w:t xml:space="preserve">. The fire-resistance scores </w:t>
      </w:r>
      <w:commentRangeStart w:id="149"/>
      <w:r>
        <w:rPr>
          <w:rFonts w:ascii="Times New Roman" w:hAnsi="Times New Roman" w:cs="Times New Roman"/>
        </w:rPr>
        <w:t xml:space="preserve">segregated ordinally </w:t>
      </w:r>
      <w:commentRangeEnd w:id="149"/>
      <w:r w:rsidR="008F21E2">
        <w:rPr>
          <w:rStyle w:val="CommentReference"/>
        </w:rPr>
        <w:commentReference w:id="149"/>
      </w:r>
      <w:r>
        <w:rPr>
          <w:rFonts w:ascii="Times New Roman" w:hAnsi="Times New Roman" w:cs="Times New Roman"/>
        </w:rPr>
        <w:t xml:space="preserve">into four groups which reflected our a priori knowledge of the species in question (Fig. 2). The five highest-ranking species are known to inhabit historically frequent-fire ecosystems and have well-documented fire scar records, including </w:t>
      </w:r>
      <w:r>
        <w:rPr>
          <w:rFonts w:ascii="Times New Roman" w:hAnsi="Times New Roman" w:cs="Times New Roman"/>
          <w:i/>
        </w:rPr>
        <w:t xml:space="preserve">Pinus ponderosa </w:t>
      </w:r>
      <w:r>
        <w:rPr>
          <w:rFonts w:ascii="Times New Roman" w:hAnsi="Times New Roman" w:cs="Times New Roman"/>
        </w:rPr>
        <w:t xml:space="preserve">and </w:t>
      </w:r>
      <w:r>
        <w:rPr>
          <w:rFonts w:ascii="Times New Roman" w:hAnsi="Times New Roman" w:cs="Times New Roman"/>
          <w:i/>
        </w:rPr>
        <w:t xml:space="preserve">Sequoia </w:t>
      </w:r>
      <w:proofErr w:type="spellStart"/>
      <w:r>
        <w:rPr>
          <w:rFonts w:ascii="Times New Roman" w:hAnsi="Times New Roman" w:cs="Times New Roman"/>
          <w:i/>
        </w:rPr>
        <w:t>giganteum</w:t>
      </w:r>
      <w:proofErr w:type="spellEnd"/>
      <w:r>
        <w:rPr>
          <w:rFonts w:ascii="Times New Roman" w:hAnsi="Times New Roman" w:cs="Times New Roman"/>
        </w:rPr>
        <w:t xml:space="preserve">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150" w:name="__Fieldmark__494_1117699121"/>
      <w:r>
        <w:rPr>
          <w:rFonts w:ascii="Times New Roman" w:hAnsi="Times New Roman" w:cs="Times New Roman"/>
        </w:rPr>
        <w:t>(FEIS 2013)</w:t>
      </w:r>
      <w:bookmarkStart w:id="151" w:name="__Fieldmark__923_1244415118"/>
      <w:bookmarkEnd w:id="151"/>
      <w:r>
        <w:fldChar w:fldCharType="end"/>
      </w:r>
      <w:hyperlink w:anchor="_ENREF_2" w:tgtFrame="FEIS, 2013 #2357">
        <w:bookmarkEnd w:id="150"/>
        <w:r>
          <w:rPr>
            <w:rStyle w:val="ListLabel1"/>
          </w:rPr>
          <w:t xml:space="preserve">. The next three species are commonly found in mixed-conifer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hyperlink>
      <w:proofErr w:type="spellStart"/>
      <w:r>
        <w:rPr>
          <w:rFonts w:ascii="Times New Roman" w:hAnsi="Times New Roman" w:cs="Times New Roman"/>
          <w:i/>
        </w:rPr>
        <w:t>Calocedrus</w:t>
      </w:r>
      <w:proofErr w:type="spellEnd"/>
      <w:r>
        <w:rPr>
          <w:rFonts w:ascii="Times New Roman" w:hAnsi="Times New Roman" w:cs="Times New Roman"/>
          <w:i/>
        </w:rPr>
        <w:t xml:space="preserve"> </w:t>
      </w:r>
      <w:proofErr w:type="spellStart"/>
      <w:r>
        <w:rPr>
          <w:rFonts w:ascii="Times New Roman" w:hAnsi="Times New Roman" w:cs="Times New Roman"/>
          <w:i/>
        </w:rPr>
        <w:t>decurrens</w:t>
      </w:r>
      <w:proofErr w:type="spellEnd"/>
      <w:r>
        <w:rPr>
          <w:rFonts w:ascii="Times New Roman" w:hAnsi="Times New Roman" w:cs="Times New Roman"/>
        </w:rPr>
        <w:t xml:space="preserve"> at the high end, a common secondary component of </w:t>
      </w:r>
      <w:r>
        <w:rPr>
          <w:rFonts w:ascii="Times New Roman" w:hAnsi="Times New Roman" w:cs="Times New Roman"/>
          <w:i/>
        </w:rPr>
        <w:t>Pinus ponderosa</w:t>
      </w:r>
      <w:r>
        <w:rPr>
          <w:rFonts w:ascii="Times New Roman" w:hAnsi="Times New Roman" w:cs="Times New Roman"/>
        </w:rPr>
        <w:t xml:space="preserve"> forests in California, to </w:t>
      </w:r>
      <w:r>
        <w:rPr>
          <w:rFonts w:ascii="Times New Roman" w:hAnsi="Times New Roman" w:cs="Times New Roman"/>
          <w:i/>
        </w:rPr>
        <w:t xml:space="preserve">Pinus </w:t>
      </w:r>
      <w:proofErr w:type="spellStart"/>
      <w:r>
        <w:rPr>
          <w:rFonts w:ascii="Times New Roman" w:hAnsi="Times New Roman" w:cs="Times New Roman"/>
          <w:i/>
        </w:rPr>
        <w:t>contorta</w:t>
      </w:r>
      <w:proofErr w:type="spellEnd"/>
      <w:r>
        <w:rPr>
          <w:rFonts w:ascii="Times New Roman" w:hAnsi="Times New Roman" w:cs="Times New Roman"/>
        </w:rPr>
        <w:t xml:space="preserve"> at the low end, a borderline subalpine species that is </w:t>
      </w:r>
      <w:r>
        <w:rPr>
          <w:rFonts w:ascii="Times New Roman" w:hAnsi="Times New Roman" w:cs="Times New Roman"/>
        </w:rPr>
        <w:lastRenderedPageBreak/>
        <w:t>known to be fire-intolerant (Fig. 1</w:t>
      </w:r>
      <w:del w:id="152" w:author="Varner, Julian - FS" w:date="2018-11-21T10:05:00Z">
        <w:r>
          <w:rPr>
            <w:rFonts w:ascii="Times New Roman" w:hAnsi="Times New Roman" w:cs="Times New Roman"/>
          </w:rPr>
          <w:delText xml:space="preserve">; </w:delText>
        </w:r>
      </w:del>
      <w:r>
        <w:rPr>
          <w:rFonts w:ascii="Times New Roman" w:hAnsi="Times New Roman" w:cs="Times New Roman"/>
        </w:rPr>
        <w:t xml:space="preserve">). Finally, the ten lowest-ranking species occupy marginal forests at either higher subalpine </w:t>
      </w:r>
      <w:proofErr w:type="gramStart"/>
      <w:r>
        <w:rPr>
          <w:rFonts w:ascii="Times New Roman" w:hAnsi="Times New Roman" w:cs="Times New Roman"/>
        </w:rPr>
        <w:t>elevations</w:t>
      </w:r>
      <w:proofErr w:type="gramEnd"/>
      <w:r>
        <w:rPr>
          <w:rFonts w:ascii="Times New Roman" w:hAnsi="Times New Roman" w:cs="Times New Roman"/>
        </w:rPr>
        <w:t xml:space="preserve"> (e.g.</w:t>
      </w:r>
      <w:ins w:id="153" w:author="Varner, Julian - FS" w:date="2018-11-21T10:05:00Z">
        <w:r>
          <w:rPr>
            <w:rFonts w:ascii="Times New Roman" w:hAnsi="Times New Roman" w:cs="Times New Roman"/>
          </w:rPr>
          <w:t>,</w:t>
        </w:r>
      </w:ins>
      <w:r>
        <w:rPr>
          <w:rFonts w:ascii="Times New Roman" w:hAnsi="Times New Roman" w:cs="Times New Roman"/>
        </w:rPr>
        <w:t xml:space="preserve">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lasiocarpa</w:t>
      </w:r>
      <w:proofErr w:type="spellEnd"/>
      <w:r>
        <w:rPr>
          <w:rFonts w:ascii="Times New Roman" w:hAnsi="Times New Roman" w:cs="Times New Roman"/>
        </w:rPr>
        <w:t xml:space="preserve"> and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rPr>
        <w:t>) or lower desert elevations (e.g.</w:t>
      </w:r>
      <w:ins w:id="154" w:author="Varner, Julian - FS" w:date="2018-11-21T10:06:00Z">
        <w:r>
          <w:rPr>
            <w:rFonts w:ascii="Times New Roman" w:hAnsi="Times New Roman" w:cs="Times New Roman"/>
          </w:rPr>
          <w:t>,</w:t>
        </w:r>
      </w:ins>
      <w:r>
        <w:rPr>
          <w:rFonts w:ascii="Times New Roman" w:hAnsi="Times New Roman" w:cs="Times New Roman"/>
        </w:rPr>
        <w:t xml:space="preserve"> </w:t>
      </w:r>
      <w:proofErr w:type="spellStart"/>
      <w:r>
        <w:rPr>
          <w:rFonts w:ascii="Times New Roman" w:hAnsi="Times New Roman" w:cs="Times New Roman"/>
          <w:i/>
        </w:rPr>
        <w:t>Juniperus</w:t>
      </w:r>
      <w:proofErr w:type="spellEnd"/>
      <w:r>
        <w:rPr>
          <w:rFonts w:ascii="Times New Roman" w:hAnsi="Times New Roman" w:cs="Times New Roman"/>
          <w:i/>
        </w:rPr>
        <w:t xml:space="preserve"> </w:t>
      </w:r>
      <w:proofErr w:type="spellStart"/>
      <w:r>
        <w:rPr>
          <w:rFonts w:ascii="Times New Roman" w:hAnsi="Times New Roman" w:cs="Times New Roman"/>
          <w:i/>
        </w:rPr>
        <w:t>scopulorum</w:t>
      </w:r>
      <w:proofErr w:type="spellEnd"/>
      <w:ins w:id="155" w:author="Varner, Julian - FS" w:date="2018-11-21T10:06:00Z">
        <w:r>
          <w:rPr>
            <w:rFonts w:ascii="Times New Roman" w:hAnsi="Times New Roman" w:cs="Times New Roman"/>
          </w:rPr>
          <w:t xml:space="preserve"> and</w:t>
        </w:r>
      </w:ins>
      <w:del w:id="156" w:author="Varner, Julian - FS" w:date="2018-11-21T10:06:00Z">
        <w:r>
          <w:rPr>
            <w:rFonts w:ascii="Times New Roman" w:hAnsi="Times New Roman" w:cs="Times New Roman"/>
          </w:rPr>
          <w:delText>,</w:delText>
        </w:r>
      </w:del>
      <w:r>
        <w:rPr>
          <w:rFonts w:ascii="Times New Roman" w:hAnsi="Times New Roman" w:cs="Times New Roman"/>
        </w:rPr>
        <w:t xml:space="preserve"> </w:t>
      </w:r>
      <w:r>
        <w:rPr>
          <w:rFonts w:ascii="Times New Roman" w:hAnsi="Times New Roman" w:cs="Times New Roman"/>
          <w:i/>
        </w:rPr>
        <w:t>Pinus edulis</w:t>
      </w:r>
      <w:r>
        <w:rPr>
          <w:rFonts w:ascii="Times New Roman" w:hAnsi="Times New Roman" w:cs="Times New Roman"/>
        </w:rPr>
        <w:t>)</w:t>
      </w:r>
      <w:ins w:id="157" w:author="Varner, Julian - FS" w:date="2018-11-21T10:06:00Z">
        <w:r>
          <w:rPr>
            <w:rFonts w:ascii="Times New Roman" w:hAnsi="Times New Roman" w:cs="Times New Roman"/>
          </w:rPr>
          <w:t xml:space="preserve"> where fires are rare.</w:t>
        </w:r>
      </w:ins>
      <w:del w:id="158" w:author="Varner, Julian - FS" w:date="2018-11-21T10:06:00Z">
        <w:r>
          <w:rPr>
            <w:rFonts w:ascii="Times New Roman" w:hAnsi="Times New Roman" w:cs="Times New Roman"/>
          </w:rPr>
          <w:delText>.</w:delText>
        </w:r>
      </w:del>
    </w:p>
    <w:p w14:paraId="1F4341B2" w14:textId="77777777" w:rsidR="00677292" w:rsidRDefault="009A3EF7">
      <w:pPr>
        <w:spacing w:line="480" w:lineRule="auto"/>
        <w:ind w:firstLine="720"/>
        <w:rPr>
          <w:rFonts w:ascii="Times New Roman" w:hAnsi="Times New Roman" w:cs="Times New Roman"/>
        </w:rPr>
      </w:pPr>
      <w:r>
        <w:rPr>
          <w:rFonts w:ascii="Times New Roman" w:hAnsi="Times New Roman" w:cs="Times New Roman"/>
        </w:rPr>
        <w:t xml:space="preserve">Community-weighted mean FRS varied strongly across the landscape (Fig. 3), and were generally consistent with LANDFIRE estimates of fire regime group (FRG; Fig. S2) and fire return interval (FRI; Fig. S3). FRS was significantly greater in FRG 1 (frequent) than either of the other FRG’s analyzed (Fig. S4). FRS also decreased significantly with increasing FRI (Fig. 2; t=-54.54, </w:t>
      </w:r>
      <w:proofErr w:type="spellStart"/>
      <w:r>
        <w:rPr>
          <w:rFonts w:ascii="Times New Roman" w:hAnsi="Times New Roman" w:cs="Times New Roman"/>
        </w:rPr>
        <w:t>df</w:t>
      </w:r>
      <w:proofErr w:type="spellEnd"/>
      <w:r>
        <w:rPr>
          <w:rFonts w:ascii="Times New Roman" w:hAnsi="Times New Roman" w:cs="Times New Roman"/>
        </w:rPr>
        <w:t xml:space="preserve">=134451, P&lt;0.0001), however the median FRS increased in the longest FRI class (greater than 300 years, classified as 500 years in our regression analysis; Fig. S4). </w:t>
      </w:r>
    </w:p>
    <w:p w14:paraId="723C098A" w14:textId="77777777" w:rsidR="00677292" w:rsidRDefault="009A3EF7">
      <w:pPr>
        <w:spacing w:line="480" w:lineRule="auto"/>
        <w:ind w:firstLine="720"/>
      </w:pPr>
      <w:r>
        <w:rPr>
          <w:rFonts w:ascii="Times New Roman" w:hAnsi="Times New Roman" w:cs="Times New Roman"/>
        </w:rPr>
        <w:t>These extreme high-end FRI values &gt;300 years (generally associated with FRG 5) are common in the western slopes of the Cascade Range in the Pacific Northwest, where forest biomass is very high</w:t>
      </w:r>
      <w:commentRangeStart w:id="159"/>
      <w:r>
        <w:rPr>
          <w:rFonts w:ascii="Times New Roman" w:hAnsi="Times New Roman" w:cs="Times New Roman"/>
        </w:rPr>
        <w:t xml:space="preserve"> but high </w:t>
      </w:r>
      <w:del w:id="160" w:author="Varner, Julian - FS" w:date="2018-11-21T10:07:00Z">
        <w:r>
          <w:rPr>
            <w:rFonts w:ascii="Times New Roman" w:hAnsi="Times New Roman" w:cs="Times New Roman"/>
          </w:rPr>
          <w:delText xml:space="preserve">year-round </w:delText>
        </w:r>
      </w:del>
      <w:commentRangeStart w:id="161"/>
      <w:commentRangeEnd w:id="161"/>
      <w:r>
        <w:rPr>
          <w:rFonts w:ascii="Times New Roman" w:hAnsi="Times New Roman" w:cs="Times New Roman"/>
        </w:rPr>
        <w:commentReference w:id="161"/>
      </w:r>
      <w:r>
        <w:rPr>
          <w:rFonts w:ascii="Times New Roman" w:hAnsi="Times New Roman" w:cs="Times New Roman"/>
        </w:rPr>
        <w:t xml:space="preserve">precipitation </w:t>
      </w:r>
      <w:ins w:id="162" w:author="Varner, Julian - FS" w:date="2018-11-21T10:07:00Z">
        <w:r>
          <w:rPr>
            <w:rFonts w:ascii="Times New Roman" w:hAnsi="Times New Roman" w:cs="Times New Roman"/>
          </w:rPr>
          <w:t xml:space="preserve">and atmospheric moisture </w:t>
        </w:r>
      </w:ins>
      <w:r>
        <w:rPr>
          <w:rFonts w:ascii="Times New Roman" w:hAnsi="Times New Roman" w:cs="Times New Roman"/>
        </w:rPr>
        <w:t>limit</w:t>
      </w:r>
      <w:del w:id="163" w:author="Varner, Julian - FS" w:date="2018-11-21T10:07:00Z">
        <w:r>
          <w:rPr>
            <w:rFonts w:ascii="Times New Roman" w:hAnsi="Times New Roman" w:cs="Times New Roman"/>
          </w:rPr>
          <w:delText>s</w:delText>
        </w:r>
      </w:del>
      <w:r>
        <w:rPr>
          <w:rFonts w:ascii="Times New Roman" w:hAnsi="Times New Roman" w:cs="Times New Roman"/>
        </w:rPr>
        <w:t xml:space="preserve"> favorable conditions for fire spread</w:t>
      </w:r>
      <w:commentRangeEnd w:id="159"/>
      <w:r w:rsidR="00F33AB5">
        <w:rPr>
          <w:rStyle w:val="CommentReference"/>
        </w:rPr>
        <w:commentReference w:id="159"/>
      </w:r>
      <w:r>
        <w:rPr>
          <w:rFonts w:ascii="Times New Roman" w:hAnsi="Times New Roman" w:cs="Times New Roman"/>
        </w:rPr>
        <w:t xml:space="preserve">. This area had the most fire-resistant functional traits of all areas classified as intermediate or infrequent FRI’s (Fig. S5), and is dominated by </w:t>
      </w:r>
      <w:proofErr w:type="spellStart"/>
      <w:r>
        <w:rPr>
          <w:rFonts w:ascii="Times New Roman" w:hAnsi="Times New Roman" w:cs="Times New Roman"/>
          <w:i/>
        </w:rPr>
        <w:t>Pseudotsuga</w:t>
      </w:r>
      <w:proofErr w:type="spellEnd"/>
      <w:r>
        <w:rPr>
          <w:rFonts w:ascii="Times New Roman" w:hAnsi="Times New Roman" w:cs="Times New Roman"/>
          <w:i/>
        </w:rPr>
        <w:t xml:space="preserve"> </w:t>
      </w:r>
      <w:proofErr w:type="spellStart"/>
      <w:r>
        <w:rPr>
          <w:rFonts w:ascii="Times New Roman" w:hAnsi="Times New Roman" w:cs="Times New Roman"/>
          <w:i/>
        </w:rPr>
        <w:t>menziesii</w:t>
      </w:r>
      <w:proofErr w:type="spellEnd"/>
      <w:r>
        <w:rPr>
          <w:rFonts w:ascii="Times New Roman" w:hAnsi="Times New Roman" w:cs="Times New Roman"/>
        </w:rPr>
        <w:t xml:space="preserve"> and </w:t>
      </w:r>
      <w:commentRangeStart w:id="164"/>
      <w:proofErr w:type="spellStart"/>
      <w:r>
        <w:rPr>
          <w:rFonts w:ascii="Times New Roman" w:hAnsi="Times New Roman" w:cs="Times New Roman"/>
          <w:i/>
        </w:rPr>
        <w:t>Tsuga</w:t>
      </w:r>
      <w:proofErr w:type="spellEnd"/>
      <w:r>
        <w:rPr>
          <w:rFonts w:ascii="Times New Roman" w:hAnsi="Times New Roman" w:cs="Times New Roman"/>
          <w:i/>
        </w:rPr>
        <w:t xml:space="preserve"> </w:t>
      </w:r>
      <w:proofErr w:type="spellStart"/>
      <w:r>
        <w:rPr>
          <w:rFonts w:ascii="Times New Roman" w:hAnsi="Times New Roman" w:cs="Times New Roman"/>
          <w:i/>
        </w:rPr>
        <w:t>heterophylla</w:t>
      </w:r>
      <w:commentRangeEnd w:id="164"/>
      <w:proofErr w:type="spellEnd"/>
      <w:r>
        <w:commentReference w:id="164"/>
      </w:r>
      <w:r>
        <w:rPr>
          <w:rFonts w:ascii="Times New Roman" w:hAnsi="Times New Roman" w:cs="Times New Roman"/>
        </w:rPr>
        <w:t>, two moderately fire-</w:t>
      </w:r>
      <w:commentRangeStart w:id="165"/>
      <w:r>
        <w:rPr>
          <w:rFonts w:ascii="Times New Roman" w:hAnsi="Times New Roman" w:cs="Times New Roman"/>
        </w:rPr>
        <w:t xml:space="preserve">resistant species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166" w:name="__Fieldmark__548_1117699121"/>
      <w:r>
        <w:rPr>
          <w:rFonts w:ascii="Times New Roman" w:hAnsi="Times New Roman" w:cs="Times New Roman"/>
        </w:rPr>
        <w:t>(FEIS 2013)</w:t>
      </w:r>
      <w:bookmarkStart w:id="167" w:name="__Fieldmark__1050_1244415118"/>
      <w:bookmarkEnd w:id="167"/>
      <w:r>
        <w:fldChar w:fldCharType="end"/>
      </w:r>
      <w:hyperlink w:anchor="_ENREF_2" w:tgtFrame="FEIS, 2013 #2357">
        <w:bookmarkEnd w:id="166"/>
        <w:r>
          <w:rPr>
            <w:rStyle w:val="ListLabel1"/>
          </w:rPr>
          <w:t>. The dominance of these moderately-resistant species in a climatically unsuitable region for fire suggests a degree of fire resistance in these stands, however fuel loads in this region are quite high and would likely overwhelm trait-based fire resistance in these forests in the event of a fire</w:t>
        </w:r>
      </w:hyperlink>
      <w:commentRangeEnd w:id="165"/>
      <w:r>
        <w:commentReference w:id="165"/>
      </w:r>
      <w:r>
        <w:rPr>
          <w:rFonts w:ascii="Times New Roman" w:hAnsi="Times New Roman" w:cs="Times New Roman"/>
        </w:rPr>
        <w:t>. The redwood forests of coastal California are similarly dominated by a very fire-resistant species (</w:t>
      </w:r>
      <w:r>
        <w:rPr>
          <w:rFonts w:ascii="Times New Roman" w:hAnsi="Times New Roman" w:cs="Times New Roman"/>
          <w:i/>
        </w:rPr>
        <w:t>Sequoia sempervirens</w:t>
      </w:r>
      <w:r>
        <w:rPr>
          <w:rFonts w:ascii="Times New Roman" w:hAnsi="Times New Roman" w:cs="Times New Roman"/>
        </w:rPr>
        <w:t xml:space="preserve">) in a region where fire is often climate-limited, however this region has a record of historically frequent fire (Fig. S3) that is </w:t>
      </w:r>
      <w:commentRangeStart w:id="168"/>
      <w:r>
        <w:rPr>
          <w:rFonts w:ascii="Times New Roman" w:hAnsi="Times New Roman" w:cs="Times New Roman"/>
        </w:rPr>
        <w:t xml:space="preserve">likely due to Native American </w:t>
      </w:r>
      <w:commentRangeEnd w:id="168"/>
      <w:r>
        <w:commentReference w:id="168"/>
      </w:r>
      <w:r>
        <w:rPr>
          <w:rFonts w:ascii="Times New Roman" w:hAnsi="Times New Roman" w:cs="Times New Roman"/>
        </w:rPr>
        <w:t xml:space="preserve">influence in the region </w:t>
      </w:r>
      <w:r>
        <w:fldChar w:fldCharType="begin"/>
      </w:r>
      <w:r>
        <w:instrText>ADDIN EN.CITE</w:instrText>
      </w:r>
      <w:r>
        <w:fldChar w:fldCharType="end"/>
      </w:r>
      <w:bookmarkStart w:id="169" w:name="__Fieldmark__567_1117699121"/>
      <w:r>
        <w:fldChar w:fldCharType="begin"/>
      </w:r>
      <w:r>
        <w:instrText>ADDIN EN.CITE.DATA</w:instrText>
      </w:r>
      <w:r>
        <w:fldChar w:fldCharType="separate"/>
      </w:r>
      <w:bookmarkStart w:id="170" w:name="__Fieldmark__1075_1244415118"/>
      <w:bookmarkStart w:id="171" w:name="__Fieldmark__570_1117699121"/>
      <w:bookmarkEnd w:id="169"/>
      <w:bookmarkEnd w:id="170"/>
      <w:r>
        <w:rPr>
          <w:rFonts w:ascii="Times New Roman" w:hAnsi="Times New Roman" w:cs="Times New Roman"/>
        </w:rPr>
        <w:t>(Steel et al. 2015)</w:t>
      </w:r>
      <w:bookmarkStart w:id="172" w:name="__Fieldmark__1074_1244415118"/>
      <w:bookmarkEnd w:id="172"/>
      <w:r>
        <w:fldChar w:fldCharType="end"/>
      </w:r>
      <w:hyperlink w:anchor="_ENREF_22" w:tgtFrame="Steel, 2015 #2629">
        <w:bookmarkEnd w:id="171"/>
        <w:r>
          <w:rPr>
            <w:rStyle w:val="ListLabel1"/>
          </w:rPr>
          <w:t>.</w:t>
        </w:r>
      </w:hyperlink>
    </w:p>
    <w:p w14:paraId="0446DA5A" w14:textId="77777777" w:rsidR="00677292" w:rsidRDefault="009A3EF7">
      <w:pPr>
        <w:spacing w:line="480" w:lineRule="auto"/>
        <w:ind w:firstLine="720"/>
      </w:pPr>
      <w:commentRangeStart w:id="173"/>
      <w:r>
        <w:rPr>
          <w:rFonts w:ascii="Times New Roman" w:hAnsi="Times New Roman" w:cs="Times New Roman"/>
        </w:rPr>
        <w:lastRenderedPageBreak/>
        <w:t xml:space="preserve">A quantitative assessment of </w:t>
      </w:r>
      <w:commentRangeStart w:id="174"/>
      <w:r>
        <w:rPr>
          <w:rFonts w:ascii="Times New Roman" w:hAnsi="Times New Roman" w:cs="Times New Roman"/>
        </w:rPr>
        <w:t xml:space="preserve">community fire resistance </w:t>
      </w:r>
      <w:commentRangeEnd w:id="174"/>
      <w:r w:rsidR="00F33AB5">
        <w:rPr>
          <w:rStyle w:val="CommentReference"/>
        </w:rPr>
        <w:commentReference w:id="174"/>
      </w:r>
      <w:r>
        <w:rPr>
          <w:rFonts w:ascii="Times New Roman" w:hAnsi="Times New Roman" w:cs="Times New Roman"/>
        </w:rPr>
        <w:t xml:space="preserve">at a landscape scale has practical implications, as the relative abundance of tree species that are less resistant to fire in mixed-species stands can be used to identify areas within a landscape that might have been fire-free since the establishment of those trees, </w:t>
      </w:r>
      <w:commentRangeStart w:id="175"/>
      <w:r>
        <w:rPr>
          <w:rFonts w:ascii="Times New Roman" w:hAnsi="Times New Roman" w:cs="Times New Roman"/>
        </w:rPr>
        <w:t>which can allow inferences of past extent of stand-replacing fire effects in these stands</w:t>
      </w:r>
      <w:commentRangeEnd w:id="175"/>
      <w:r w:rsidR="00F33AB5">
        <w:rPr>
          <w:rStyle w:val="CommentReference"/>
        </w:rPr>
        <w:commentReference w:id="175"/>
      </w:r>
      <w:r>
        <w:rPr>
          <w:rFonts w:ascii="Times New Roman" w:hAnsi="Times New Roman" w:cs="Times New Roman"/>
        </w:rPr>
        <w:t xml:space="preserve"> </w:t>
      </w:r>
      <w:r>
        <w:fldChar w:fldCharType="begin"/>
      </w:r>
      <w:r>
        <w:instrText>ADDIN EN.CITE</w:instrText>
      </w:r>
      <w:r>
        <w:fldChar w:fldCharType="end"/>
      </w:r>
      <w:bookmarkStart w:id="176" w:name="__Fieldmark__583_1117699121"/>
      <w:r>
        <w:fldChar w:fldCharType="begin"/>
      </w:r>
      <w:r>
        <w:instrText>ADDIN EN.CITE.DATA</w:instrText>
      </w:r>
      <w:r>
        <w:fldChar w:fldCharType="separate"/>
      </w:r>
      <w:bookmarkStart w:id="177" w:name="__Fieldmark__1090_1244415118"/>
      <w:bookmarkStart w:id="178" w:name="__Fieldmark__586_1117699121"/>
      <w:bookmarkEnd w:id="176"/>
      <w:r>
        <w:rPr>
          <w:rFonts w:ascii="Times New Roman" w:hAnsi="Times New Roman" w:cs="Times New Roman"/>
        </w:rPr>
        <w:t>(</w:t>
      </w:r>
      <w:bookmarkStart w:id="179" w:name="__Fieldmark__1089_1244415118"/>
      <w:r>
        <w:rPr>
          <w:rFonts w:ascii="Times New Roman" w:hAnsi="Times New Roman" w:cs="Times New Roman"/>
        </w:rPr>
        <w:t>Yocom-Kent et al. 2015)</w:t>
      </w:r>
      <w:r>
        <w:fldChar w:fldCharType="end"/>
      </w:r>
      <w:hyperlink w:anchor="_ENREF_27" w:tgtFrame="Yocom-Kent, 2015 #2901">
        <w:bookmarkEnd w:id="177"/>
        <w:bookmarkEnd w:id="178"/>
        <w:bookmarkEnd w:id="179"/>
        <w:r>
          <w:rPr>
            <w:rStyle w:val="ListLabel1"/>
          </w:rPr>
          <w:t xml:space="preserve">. Thus, regions dominated by species that are less fire resistant are presumed to have experienced characteristically infrequent, stand-replacing fire historically. In fire-prone regions where fire suppression has led to encroachment of fire intolerant species, the reduction of these species in mixed stands (via mechanical methods or prescribed fire) is often an objective of restoration </w:t>
        </w:r>
      </w:hyperlink>
      <w:r>
        <w:fldChar w:fldCharType="begin"/>
      </w:r>
      <w:r>
        <w:instrText>ADDIN EN.CITE</w:instrText>
      </w:r>
      <w:r>
        <w:fldChar w:fldCharType="end"/>
      </w:r>
      <w:bookmarkStart w:id="180" w:name="__Fieldmark__595_1117699121"/>
      <w:r>
        <w:fldChar w:fldCharType="begin"/>
      </w:r>
      <w:r>
        <w:instrText>ADDIN EN.CITE.DATA</w:instrText>
      </w:r>
      <w:r>
        <w:fldChar w:fldCharType="separate"/>
      </w:r>
      <w:bookmarkStart w:id="181" w:name="__Fieldmark__1102_1244415118"/>
      <w:bookmarkStart w:id="182" w:name="__Fieldmark__598_1117699121"/>
      <w:bookmarkEnd w:id="180"/>
      <w:r>
        <w:rPr>
          <w:rFonts w:ascii="Times New Roman" w:hAnsi="Times New Roman" w:cs="Times New Roman"/>
        </w:rPr>
        <w:t>(</w:t>
      </w:r>
      <w:bookmarkStart w:id="183" w:name="__Fieldmark__1101_1244415118"/>
      <w:r>
        <w:rPr>
          <w:rFonts w:ascii="Times New Roman" w:hAnsi="Times New Roman" w:cs="Times New Roman"/>
        </w:rPr>
        <w:t>Larson et al. 2013, Safford and Stevens 2017)</w:t>
      </w:r>
      <w:r>
        <w:fldChar w:fldCharType="end"/>
      </w:r>
      <w:commentRangeStart w:id="184"/>
      <w:commentRangeStart w:id="185"/>
      <w:r>
        <w:rPr>
          <w:rStyle w:val="ListLabel1"/>
        </w:rPr>
        <w:fldChar w:fldCharType="begin"/>
      </w:r>
      <w:r>
        <w:rPr>
          <w:rStyle w:val="ListLabel1"/>
        </w:rPr>
        <w:instrText xml:space="preserve"> HYPERLINK \l "_ENREF_18" \t "Safford, 2017 #2769" \h </w:instrText>
      </w:r>
      <w:r>
        <w:rPr>
          <w:rStyle w:val="ListLabel1"/>
        </w:rPr>
        <w:fldChar w:fldCharType="separate"/>
      </w:r>
      <w:bookmarkEnd w:id="181"/>
      <w:bookmarkEnd w:id="182"/>
      <w:bookmarkEnd w:id="183"/>
      <w:r>
        <w:rPr>
          <w:rStyle w:val="ListLabel1"/>
        </w:rPr>
        <w:t xml:space="preserve">. We identified such areas as including mixed-conifer stands of northern California and the eastern slopes of the northern Cascade Range, as well as forests dominated by </w:t>
      </w:r>
      <w:r>
        <w:rPr>
          <w:rStyle w:val="ListLabel1"/>
        </w:rPr>
        <w:fldChar w:fldCharType="end"/>
      </w:r>
      <w:commentRangeEnd w:id="173"/>
      <w:r w:rsidR="00916CB2">
        <w:rPr>
          <w:rStyle w:val="CommentReference"/>
        </w:rPr>
        <w:commentReference w:id="173"/>
      </w:r>
      <w:r>
        <w:rPr>
          <w:rFonts w:ascii="Times New Roman" w:hAnsi="Times New Roman" w:cs="Times New Roman"/>
          <w:i/>
        </w:rPr>
        <w:t xml:space="preserve">Pinus edulis </w:t>
      </w:r>
      <w:r>
        <w:rPr>
          <w:rFonts w:ascii="Times New Roman" w:hAnsi="Times New Roman" w:cs="Times New Roman"/>
        </w:rPr>
        <w:t xml:space="preserve">on the margin of </w:t>
      </w:r>
      <w:r>
        <w:rPr>
          <w:rFonts w:ascii="Times New Roman" w:hAnsi="Times New Roman" w:cs="Times New Roman"/>
          <w:i/>
        </w:rPr>
        <w:t>Pinus ponderosa</w:t>
      </w:r>
      <w:r>
        <w:rPr>
          <w:rFonts w:ascii="Times New Roman" w:hAnsi="Times New Roman" w:cs="Times New Roman"/>
        </w:rPr>
        <w:t xml:space="preserve"> stands in the southwest (Fig. S5). </w:t>
      </w:r>
      <w:commentRangeEnd w:id="184"/>
      <w:r w:rsidR="00A972E0">
        <w:rPr>
          <w:rStyle w:val="CommentReference"/>
        </w:rPr>
        <w:commentReference w:id="184"/>
      </w:r>
      <w:commentRangeEnd w:id="185"/>
      <w:r w:rsidR="00916CB2">
        <w:rPr>
          <w:rStyle w:val="CommentReference"/>
        </w:rPr>
        <w:commentReference w:id="185"/>
      </w:r>
    </w:p>
    <w:p w14:paraId="2D335715" w14:textId="4C19912C" w:rsidR="00677292" w:rsidRDefault="009A3EF7">
      <w:pPr>
        <w:spacing w:line="480" w:lineRule="auto"/>
        <w:ind w:firstLine="720"/>
        <w:rPr>
          <w:rStyle w:val="ListLabel1"/>
        </w:rPr>
      </w:pPr>
      <w:r>
        <w:rPr>
          <w:rFonts w:ascii="Times New Roman" w:hAnsi="Times New Roman" w:cs="Times New Roman"/>
        </w:rPr>
        <w:t xml:space="preserve">Another emergent property of the </w:t>
      </w:r>
      <w:commentRangeStart w:id="186"/>
      <w:r>
        <w:rPr>
          <w:rFonts w:ascii="Times New Roman" w:hAnsi="Times New Roman" w:cs="Times New Roman"/>
        </w:rPr>
        <w:t xml:space="preserve">biogeography of fire regimes </w:t>
      </w:r>
      <w:commentRangeEnd w:id="186"/>
      <w:r w:rsidR="00916CB2">
        <w:rPr>
          <w:rStyle w:val="CommentReference"/>
        </w:rPr>
        <w:commentReference w:id="186"/>
      </w:r>
      <w:r>
        <w:rPr>
          <w:rFonts w:ascii="Times New Roman" w:hAnsi="Times New Roman" w:cs="Times New Roman"/>
        </w:rPr>
        <w:t>from our functional trait analysis is that the most fire-resistant stands often occupy mid-elevation montane forests (e.g.</w:t>
      </w:r>
      <w:ins w:id="187" w:author="Varner, Julian - FS" w:date="2018-11-21T10:12:00Z">
        <w:r>
          <w:rPr>
            <w:rFonts w:ascii="Times New Roman" w:hAnsi="Times New Roman" w:cs="Times New Roman"/>
          </w:rPr>
          <w:t>,</w:t>
        </w:r>
      </w:ins>
      <w:r>
        <w:rPr>
          <w:rFonts w:ascii="Times New Roman" w:hAnsi="Times New Roman" w:cs="Times New Roman"/>
        </w:rPr>
        <w:t xml:space="preserve"> the northern Kaibab Plateau in Arizona, Fig. 3). This is consistent with the relationship between climate, fuels, and fire regimes where low fuel loads due to arid conditions limit fire spread in lower montane regions (e.g.</w:t>
      </w:r>
      <w:ins w:id="188" w:author="Varner, Julian - FS" w:date="2018-11-21T10:12:00Z">
        <w:r>
          <w:rPr>
            <w:rFonts w:ascii="Times New Roman" w:hAnsi="Times New Roman" w:cs="Times New Roman"/>
          </w:rPr>
          <w:t>,</w:t>
        </w:r>
      </w:ins>
      <w:r>
        <w:rPr>
          <w:rFonts w:ascii="Times New Roman" w:hAnsi="Times New Roman" w:cs="Times New Roman"/>
        </w:rPr>
        <w:t xml:space="preserve"> pinon-juniper woodlands) and climate (cold and/or wet conditions) limits fire spread in subalpine forests where fuel conditions could otherwise support fire spread </w:t>
      </w:r>
      <w:r>
        <w:fldChar w:fldCharType="begin"/>
      </w:r>
      <w:r>
        <w:instrText>ADDIN EN.CITE</w:instrText>
      </w:r>
      <w:r>
        <w:fldChar w:fldCharType="end"/>
      </w:r>
      <w:bookmarkStart w:id="189" w:name="__Fieldmark__617_1117699121"/>
      <w:r>
        <w:fldChar w:fldCharType="begin"/>
      </w:r>
      <w:r>
        <w:instrText>ADDIN EN.CITE.DATA</w:instrText>
      </w:r>
      <w:r>
        <w:fldChar w:fldCharType="separate"/>
      </w:r>
      <w:bookmarkStart w:id="190" w:name="__Fieldmark__620_1117699121"/>
      <w:bookmarkStart w:id="191" w:name="__Fieldmark__1140_1244415118"/>
      <w:bookmarkEnd w:id="189"/>
      <w:r>
        <w:rPr>
          <w:rFonts w:ascii="Times New Roman" w:hAnsi="Times New Roman" w:cs="Times New Roman"/>
        </w:rPr>
        <w:t>(</w:t>
      </w:r>
      <w:bookmarkStart w:id="192" w:name="__Fieldmark__1139_1244415118"/>
      <w:r>
        <w:rPr>
          <w:rFonts w:ascii="Times New Roman" w:hAnsi="Times New Roman" w:cs="Times New Roman"/>
        </w:rPr>
        <w:t>Steel et al. 2015, Safford and Stevens 2017)</w:t>
      </w:r>
      <w:r>
        <w:fldChar w:fldCharType="end"/>
      </w:r>
      <w:hyperlink w:anchor="_ENREF_18" w:tgtFrame="Safford, 2017 #2769">
        <w:bookmarkEnd w:id="190"/>
        <w:bookmarkEnd w:id="191"/>
        <w:bookmarkEnd w:id="192"/>
        <w:r>
          <w:rPr>
            <w:rStyle w:val="ListLabel1"/>
          </w:rPr>
          <w:t xml:space="preserve">. The least fire-resistant species occupy these elevational extremes (Fig. 2), and thus even </w:t>
        </w:r>
      </w:hyperlink>
      <w:del w:id="193" w:author="Varner, Julian - FS" w:date="2018-11-21T10:12:00Z">
        <w:r>
          <w:rPr>
            <w:rFonts w:ascii="Times New Roman" w:hAnsi="Times New Roman" w:cs="Times New Roman"/>
          </w:rPr>
          <w:delText xml:space="preserve">intense </w:delText>
        </w:r>
      </w:del>
      <w:r>
        <w:rPr>
          <w:rFonts w:ascii="Times New Roman" w:hAnsi="Times New Roman" w:cs="Times New Roman"/>
        </w:rPr>
        <w:t xml:space="preserve">surface fires in these regions may lead to extensive tree mortality </w:t>
      </w:r>
      <w:r>
        <w:fldChar w:fldCharType="begin"/>
      </w:r>
      <w:r>
        <w:instrText>ADDIN EN.CITE</w:instrText>
      </w:r>
      <w:r>
        <w:fldChar w:fldCharType="end"/>
      </w:r>
      <w:bookmarkStart w:id="194" w:name="__Fieldmark__631_1117699121"/>
      <w:r>
        <w:fldChar w:fldCharType="begin"/>
      </w:r>
      <w:r>
        <w:instrText>ADDIN EN.CITE.DATA</w:instrText>
      </w:r>
      <w:r>
        <w:fldChar w:fldCharType="separate"/>
      </w:r>
      <w:bookmarkStart w:id="195" w:name="__Fieldmark__634_1117699121"/>
      <w:bookmarkStart w:id="196" w:name="__Fieldmark__1161_1244415118"/>
      <w:bookmarkEnd w:id="194"/>
      <w:r>
        <w:rPr>
          <w:rFonts w:ascii="Times New Roman" w:hAnsi="Times New Roman" w:cs="Times New Roman"/>
        </w:rPr>
        <w:t>(</w:t>
      </w:r>
      <w:bookmarkStart w:id="197" w:name="__Fieldmark__1160_1244415118"/>
      <w:r>
        <w:rPr>
          <w:rFonts w:ascii="Times New Roman" w:hAnsi="Times New Roman" w:cs="Times New Roman"/>
        </w:rPr>
        <w:t>Yocom-Kent et al. 2015)</w:t>
      </w:r>
      <w:r>
        <w:fldChar w:fldCharType="end"/>
      </w:r>
      <w:hyperlink w:anchor="_ENREF_27" w:tgtFrame="Yocom-Kent, 2015 #2901">
        <w:bookmarkEnd w:id="195"/>
        <w:bookmarkEnd w:id="196"/>
        <w:bookmarkEnd w:id="197"/>
        <w:r>
          <w:rPr>
            <w:rStyle w:val="ListLabel1"/>
          </w:rPr>
          <w:t>.</w:t>
        </w:r>
      </w:hyperlink>
    </w:p>
    <w:p w14:paraId="0BE3335B" w14:textId="6C785861" w:rsidR="006B280A" w:rsidRDefault="006B280A">
      <w:pPr>
        <w:spacing w:line="480" w:lineRule="auto"/>
        <w:ind w:firstLine="720"/>
      </w:pPr>
      <w:commentRangeStart w:id="198"/>
      <w:r>
        <w:rPr>
          <w:rFonts w:ascii="Times New Roman" w:hAnsi="Times New Roman" w:cs="Times New Roman"/>
        </w:rPr>
        <w:t>Most conifer species are killed by crown fire, and under extreme weather conditions and high fuel loads, the risk of crown fire increases</w:t>
      </w:r>
      <w:commentRangeEnd w:id="198"/>
      <w:r>
        <w:rPr>
          <w:rStyle w:val="CommentReference"/>
        </w:rPr>
        <w:commentReference w:id="198"/>
      </w:r>
      <w:r>
        <w:rPr>
          <w:rFonts w:ascii="Times New Roman" w:hAnsi="Times New Roman" w:cs="Times New Roman"/>
        </w:rPr>
        <w:t>.</w:t>
      </w:r>
    </w:p>
    <w:p w14:paraId="25A096CC" w14:textId="77777777" w:rsidR="00677292" w:rsidRDefault="009A3EF7">
      <w:pPr>
        <w:spacing w:line="480" w:lineRule="auto"/>
        <w:ind w:firstLine="720"/>
      </w:pPr>
      <w:r>
        <w:rPr>
          <w:rFonts w:ascii="Times New Roman" w:hAnsi="Times New Roman" w:cs="Times New Roman"/>
        </w:rPr>
        <w:lastRenderedPageBreak/>
        <w:t xml:space="preserve">By mapping functional traits across a landscape and </w:t>
      </w:r>
      <w:commentRangeStart w:id="199"/>
      <w:r>
        <w:rPr>
          <w:rFonts w:ascii="Times New Roman" w:hAnsi="Times New Roman" w:cs="Times New Roman"/>
        </w:rPr>
        <w:t>validating</w:t>
      </w:r>
      <w:commentRangeEnd w:id="199"/>
      <w:r w:rsidR="00916CB2">
        <w:rPr>
          <w:rStyle w:val="CommentReference"/>
        </w:rPr>
        <w:commentReference w:id="199"/>
      </w:r>
      <w:r>
        <w:rPr>
          <w:rFonts w:ascii="Times New Roman" w:hAnsi="Times New Roman" w:cs="Times New Roman"/>
        </w:rPr>
        <w:t xml:space="preserve"> pattern with independent data on relevant ecosystem processes, we illustrate how functional trait biogeography can be used to construct spatial layers of geographic niche environments (in this case, adaptive niches structured by fire). Such approaches promise to be valuable for “scaling-up” functional traits to better understand ecosystem processes </w:t>
      </w:r>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200" w:name="__Fieldmark__645_1117699121"/>
      <w:r>
        <w:rPr>
          <w:rFonts w:ascii="Times New Roman" w:hAnsi="Times New Roman" w:cs="Times New Roman"/>
        </w:rPr>
        <w:t>(</w:t>
      </w:r>
      <w:bookmarkStart w:id="201" w:name="__Fieldmark__1173_1244415118"/>
      <w:r>
        <w:rPr>
          <w:rFonts w:ascii="Times New Roman" w:hAnsi="Times New Roman" w:cs="Times New Roman"/>
        </w:rPr>
        <w:t>Funk et al. 2017)</w:t>
      </w:r>
      <w:r>
        <w:fldChar w:fldCharType="end"/>
      </w:r>
      <w:commentRangeStart w:id="202"/>
      <w:r w:rsidR="00811AE3">
        <w:rPr>
          <w:rStyle w:val="ListLabel1"/>
        </w:rPr>
        <w:fldChar w:fldCharType="begin"/>
      </w:r>
      <w:r w:rsidR="00811AE3">
        <w:rPr>
          <w:rStyle w:val="ListLabel1"/>
        </w:rPr>
        <w:instrText xml:space="preserve"> HYPERLINK \l "_ENREF_5" \t "Funk, 2017 #3664" \h </w:instrText>
      </w:r>
      <w:r w:rsidR="00811AE3">
        <w:rPr>
          <w:rStyle w:val="ListLabel1"/>
        </w:rPr>
        <w:fldChar w:fldCharType="separate"/>
      </w:r>
      <w:bookmarkEnd w:id="200"/>
      <w:bookmarkEnd w:id="201"/>
      <w:r>
        <w:rPr>
          <w:rStyle w:val="ListLabel1"/>
        </w:rPr>
        <w:t xml:space="preserve">, and predicting how changes to those processes, such as increasing fire frequency with climate change or increases in fuel loads that promote high-severity fire, may result in niche shifts. Functional traits such as those that confer fire resistance are </w:t>
      </w:r>
      <w:r w:rsidR="00811AE3">
        <w:rPr>
          <w:rStyle w:val="ListLabel1"/>
        </w:rPr>
        <w:fldChar w:fldCharType="end"/>
      </w:r>
      <w:commentRangeEnd w:id="202"/>
      <w:r w:rsidR="00916CB2">
        <w:rPr>
          <w:rStyle w:val="CommentReference"/>
        </w:rPr>
        <w:commentReference w:id="202"/>
      </w:r>
      <w:r>
        <w:rPr>
          <w:rFonts w:ascii="Times New Roman" w:hAnsi="Times New Roman" w:cs="Times New Roman"/>
          <w:i/>
        </w:rPr>
        <w:t>adaptive</w:t>
      </w:r>
      <w:r>
        <w:rPr>
          <w:rFonts w:ascii="Times New Roman" w:hAnsi="Times New Roman" w:cs="Times New Roman"/>
        </w:rPr>
        <w:t xml:space="preserve"> under certain conditions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203" w:name="__Fieldmark__655_1117699121"/>
      <w:r>
        <w:rPr>
          <w:rFonts w:ascii="Times New Roman" w:hAnsi="Times New Roman" w:cs="Times New Roman"/>
        </w:rPr>
        <w:t>(</w:t>
      </w:r>
      <w:bookmarkStart w:id="204" w:name="__Fieldmark__1186_1244415118"/>
      <w:r>
        <w:rPr>
          <w:rFonts w:ascii="Times New Roman" w:hAnsi="Times New Roman" w:cs="Times New Roman"/>
        </w:rPr>
        <w:t>Schwilk and Ackerly 2001)</w:t>
      </w:r>
      <w:r>
        <w:fldChar w:fldCharType="end"/>
      </w:r>
      <w:hyperlink w:anchor="_ENREF_20" w:tgtFrame="Schwilk, 2001 #3059">
        <w:bookmarkEnd w:id="203"/>
        <w:bookmarkEnd w:id="204"/>
        <w:r>
          <w:rPr>
            <w:rStyle w:val="ListLabel1"/>
          </w:rPr>
          <w:t xml:space="preserve">, but may not be </w:t>
        </w:r>
      </w:hyperlink>
      <w:r>
        <w:rPr>
          <w:rFonts w:ascii="Times New Roman" w:hAnsi="Times New Roman" w:cs="Times New Roman"/>
          <w:i/>
        </w:rPr>
        <w:t>adapted</w:t>
      </w:r>
      <w:r>
        <w:rPr>
          <w:rFonts w:ascii="Times New Roman" w:hAnsi="Times New Roman" w:cs="Times New Roman"/>
        </w:rPr>
        <w:t xml:space="preserve"> to future conditions. </w:t>
      </w:r>
      <w:proofErr w:type="gramStart"/>
      <w:r>
        <w:rPr>
          <w:rFonts w:ascii="Times New Roman" w:hAnsi="Times New Roman" w:cs="Times New Roman"/>
        </w:rPr>
        <w:t>Thus</w:t>
      </w:r>
      <w:proofErr w:type="gramEnd"/>
      <w:r>
        <w:rPr>
          <w:rFonts w:ascii="Times New Roman" w:hAnsi="Times New Roman" w:cs="Times New Roman"/>
        </w:rPr>
        <w:t xml:space="preserve"> incorporating functional traits into biogeographic studies provides a direct link to the adaptive processes relevant to sustain particular species under a rapidly changing environment.</w:t>
      </w:r>
    </w:p>
    <w:p w14:paraId="1CC5E59B" w14:textId="77777777" w:rsidR="00677292" w:rsidRDefault="009A3EF7">
      <w:pPr>
        <w:spacing w:line="480" w:lineRule="auto"/>
        <w:rPr>
          <w:rFonts w:ascii="Times New Roman" w:hAnsi="Times New Roman" w:cs="Times New Roman"/>
        </w:rPr>
      </w:pPr>
      <w:r>
        <w:rPr>
          <w:rFonts w:ascii="Times New Roman" w:hAnsi="Times New Roman" w:cs="Times New Roman"/>
          <w:b/>
        </w:rPr>
        <w:t>Acknowledgments</w:t>
      </w:r>
      <w:r>
        <w:rPr>
          <w:rFonts w:ascii="Times New Roman" w:hAnsi="Times New Roman" w:cs="Times New Roman"/>
        </w:rPr>
        <w:t>: Feel free to add.</w:t>
      </w:r>
    </w:p>
    <w:p w14:paraId="6F062873" w14:textId="77777777" w:rsidR="00677292" w:rsidRDefault="00677292">
      <w:pPr>
        <w:spacing w:line="480" w:lineRule="auto"/>
        <w:rPr>
          <w:rFonts w:ascii="Times New Roman" w:hAnsi="Times New Roman" w:cs="Times New Roman"/>
          <w:b/>
        </w:rPr>
        <w:sectPr w:rsidR="00677292">
          <w:footerReference w:type="default" r:id="rId11"/>
          <w:pgSz w:w="12240" w:h="15840"/>
          <w:pgMar w:top="1440" w:right="1440" w:bottom="1440" w:left="1440" w:header="0" w:footer="720" w:gutter="0"/>
          <w:lnNumType w:countBy="1" w:restart="continuous"/>
          <w:cols w:space="720"/>
          <w:formProt w:val="0"/>
          <w:docGrid w:linePitch="100"/>
        </w:sectPr>
      </w:pPr>
    </w:p>
    <w:p w14:paraId="5A4AA602" w14:textId="457BD5F7" w:rsidR="00677292" w:rsidRDefault="009A3EF7">
      <w:pPr>
        <w:rPr>
          <w:rFonts w:ascii="Times New Roman" w:hAnsi="Times New Roman" w:cs="Times New Roman"/>
        </w:rPr>
      </w:pPr>
      <w:r>
        <w:rPr>
          <w:rFonts w:ascii="Times New Roman" w:hAnsi="Times New Roman" w:cs="Times New Roman"/>
          <w:b/>
        </w:rPr>
        <w:lastRenderedPageBreak/>
        <w:t>Table 1</w:t>
      </w:r>
      <w:r>
        <w:rPr>
          <w:rFonts w:ascii="Times New Roman" w:hAnsi="Times New Roman" w:cs="Times New Roman"/>
        </w:rPr>
        <w:t xml:space="preserve">: Trait data and fire resistance scores (FRS) for </w:t>
      </w:r>
      <w:r w:rsidR="00691050">
        <w:rPr>
          <w:rFonts w:ascii="Times New Roman" w:hAnsi="Times New Roman" w:cs="Times New Roman"/>
        </w:rPr>
        <w:t>widespread western US conifers</w:t>
      </w:r>
      <w:r>
        <w:rPr>
          <w:rFonts w:ascii="Times New Roman" w:hAnsi="Times New Roman" w:cs="Times New Roman"/>
        </w:rPr>
        <w:t xml:space="preserve"> used in the analysis. Table is ordered by decreasing FRS.</w:t>
      </w:r>
    </w:p>
    <w:tbl>
      <w:tblPr>
        <w:tblW w:w="13100" w:type="dxa"/>
        <w:tblLook w:val="04A0" w:firstRow="1" w:lastRow="0" w:firstColumn="1" w:lastColumn="0" w:noHBand="0" w:noVBand="1"/>
      </w:tblPr>
      <w:tblGrid>
        <w:gridCol w:w="2560"/>
        <w:gridCol w:w="961"/>
        <w:gridCol w:w="840"/>
        <w:gridCol w:w="860"/>
        <w:gridCol w:w="840"/>
        <w:gridCol w:w="1027"/>
        <w:gridCol w:w="920"/>
        <w:gridCol w:w="266"/>
        <w:gridCol w:w="961"/>
        <w:gridCol w:w="740"/>
        <w:gridCol w:w="839"/>
        <w:gridCol w:w="920"/>
        <w:gridCol w:w="948"/>
        <w:gridCol w:w="640"/>
      </w:tblGrid>
      <w:tr w:rsidR="004D25E4" w:rsidRPr="004D25E4" w14:paraId="7D8B6E54" w14:textId="77777777" w:rsidTr="004D25E4">
        <w:trPr>
          <w:trHeight w:val="340"/>
        </w:trPr>
        <w:tc>
          <w:tcPr>
            <w:tcW w:w="2560" w:type="dxa"/>
            <w:tcBorders>
              <w:top w:val="nil"/>
              <w:left w:val="nil"/>
              <w:bottom w:val="nil"/>
              <w:right w:val="nil"/>
            </w:tcBorders>
            <w:shd w:val="clear" w:color="auto" w:fill="auto"/>
            <w:noWrap/>
            <w:vAlign w:val="bottom"/>
            <w:hideMark/>
          </w:tcPr>
          <w:p w14:paraId="663F33E5" w14:textId="77777777" w:rsidR="004D25E4" w:rsidRPr="004D25E4" w:rsidRDefault="004D25E4" w:rsidP="004D25E4">
            <w:pPr>
              <w:rPr>
                <w:rFonts w:ascii="Times New Roman" w:eastAsia="Times New Roman" w:hAnsi="Times New Roman" w:cs="Times New Roman"/>
                <w:sz w:val="20"/>
                <w:lang w:eastAsia="en-US"/>
              </w:rPr>
            </w:pPr>
          </w:p>
        </w:tc>
        <w:tc>
          <w:tcPr>
            <w:tcW w:w="5380" w:type="dxa"/>
            <w:gridSpan w:val="6"/>
            <w:tcBorders>
              <w:top w:val="nil"/>
              <w:left w:val="nil"/>
              <w:bottom w:val="nil"/>
              <w:right w:val="nil"/>
            </w:tcBorders>
            <w:shd w:val="clear" w:color="auto" w:fill="auto"/>
            <w:noWrap/>
            <w:vAlign w:val="bottom"/>
            <w:hideMark/>
          </w:tcPr>
          <w:p w14:paraId="21B6BBA0" w14:textId="77777777" w:rsidR="004D25E4" w:rsidRPr="004D25E4" w:rsidRDefault="004D25E4" w:rsidP="004D25E4">
            <w:pPr>
              <w:jc w:val="cente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Values</w:t>
            </w:r>
            <w:r w:rsidRPr="004D25E4">
              <w:rPr>
                <w:rFonts w:ascii="Times New Roman" w:eastAsia="Times New Roman" w:hAnsi="Times New Roman" w:cs="Times New Roman"/>
                <w:color w:val="000000"/>
                <w:sz w:val="20"/>
                <w:szCs w:val="20"/>
                <w:vertAlign w:val="subscript"/>
                <w:lang w:eastAsia="en-US"/>
              </w:rPr>
              <w:t>1</w:t>
            </w:r>
          </w:p>
        </w:tc>
        <w:tc>
          <w:tcPr>
            <w:tcW w:w="200" w:type="dxa"/>
            <w:tcBorders>
              <w:top w:val="nil"/>
              <w:left w:val="nil"/>
              <w:bottom w:val="nil"/>
              <w:right w:val="nil"/>
            </w:tcBorders>
            <w:shd w:val="clear" w:color="auto" w:fill="auto"/>
            <w:noWrap/>
            <w:vAlign w:val="bottom"/>
            <w:hideMark/>
          </w:tcPr>
          <w:p w14:paraId="7A489E05" w14:textId="77777777" w:rsidR="004D25E4" w:rsidRPr="004D25E4" w:rsidRDefault="004D25E4" w:rsidP="004D25E4">
            <w:pPr>
              <w:jc w:val="center"/>
              <w:rPr>
                <w:rFonts w:ascii="Times New Roman" w:eastAsia="Times New Roman" w:hAnsi="Times New Roman" w:cs="Times New Roman"/>
                <w:color w:val="000000"/>
                <w:sz w:val="20"/>
                <w:szCs w:val="20"/>
                <w:lang w:eastAsia="en-US"/>
              </w:rPr>
            </w:pPr>
          </w:p>
        </w:tc>
        <w:tc>
          <w:tcPr>
            <w:tcW w:w="4320" w:type="dxa"/>
            <w:gridSpan w:val="5"/>
            <w:tcBorders>
              <w:top w:val="nil"/>
              <w:left w:val="nil"/>
              <w:bottom w:val="single" w:sz="4" w:space="0" w:color="auto"/>
              <w:right w:val="nil"/>
            </w:tcBorders>
            <w:shd w:val="clear" w:color="auto" w:fill="auto"/>
            <w:noWrap/>
            <w:vAlign w:val="bottom"/>
            <w:hideMark/>
          </w:tcPr>
          <w:p w14:paraId="4EE32F29" w14:textId="77777777" w:rsidR="004D25E4" w:rsidRPr="004D25E4" w:rsidRDefault="004D25E4" w:rsidP="004D25E4">
            <w:pPr>
              <w:jc w:val="cente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Percentile of range</w:t>
            </w:r>
          </w:p>
        </w:tc>
        <w:tc>
          <w:tcPr>
            <w:tcW w:w="640" w:type="dxa"/>
            <w:tcBorders>
              <w:top w:val="nil"/>
              <w:left w:val="nil"/>
              <w:bottom w:val="nil"/>
              <w:right w:val="nil"/>
            </w:tcBorders>
            <w:shd w:val="clear" w:color="auto" w:fill="auto"/>
            <w:noWrap/>
            <w:vAlign w:val="bottom"/>
            <w:hideMark/>
          </w:tcPr>
          <w:p w14:paraId="7C950FC8" w14:textId="77777777" w:rsidR="004D25E4" w:rsidRPr="004D25E4" w:rsidRDefault="004D25E4" w:rsidP="004D25E4">
            <w:pPr>
              <w:jc w:val="center"/>
              <w:rPr>
                <w:rFonts w:ascii="Times New Roman" w:eastAsia="Times New Roman" w:hAnsi="Times New Roman" w:cs="Times New Roman"/>
                <w:color w:val="000000"/>
                <w:sz w:val="20"/>
                <w:szCs w:val="20"/>
                <w:lang w:eastAsia="en-US"/>
              </w:rPr>
            </w:pPr>
          </w:p>
        </w:tc>
      </w:tr>
      <w:tr w:rsidR="004D25E4" w:rsidRPr="004D25E4" w14:paraId="7B09F060" w14:textId="77777777" w:rsidTr="004D25E4">
        <w:trPr>
          <w:trHeight w:val="660"/>
        </w:trPr>
        <w:tc>
          <w:tcPr>
            <w:tcW w:w="2560" w:type="dxa"/>
            <w:tcBorders>
              <w:top w:val="nil"/>
              <w:left w:val="nil"/>
              <w:bottom w:val="single" w:sz="4" w:space="0" w:color="auto"/>
              <w:right w:val="nil"/>
            </w:tcBorders>
            <w:shd w:val="clear" w:color="auto" w:fill="auto"/>
            <w:noWrap/>
            <w:vAlign w:val="bottom"/>
            <w:hideMark/>
          </w:tcPr>
          <w:p w14:paraId="69148453" w14:textId="77777777" w:rsidR="004D25E4" w:rsidRPr="004D25E4" w:rsidRDefault="004D25E4" w:rsidP="004D25E4">
            <w:pP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Scientific name</w:t>
            </w:r>
          </w:p>
        </w:tc>
        <w:tc>
          <w:tcPr>
            <w:tcW w:w="940" w:type="dxa"/>
            <w:tcBorders>
              <w:top w:val="nil"/>
              <w:left w:val="nil"/>
              <w:bottom w:val="single" w:sz="4" w:space="0" w:color="auto"/>
              <w:right w:val="nil"/>
            </w:tcBorders>
            <w:shd w:val="clear" w:color="auto" w:fill="auto"/>
            <w:vAlign w:val="bottom"/>
            <w:hideMark/>
          </w:tcPr>
          <w:p w14:paraId="53254F1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Bark thickness </w:t>
            </w:r>
          </w:p>
        </w:tc>
        <w:tc>
          <w:tcPr>
            <w:tcW w:w="840" w:type="dxa"/>
            <w:tcBorders>
              <w:top w:val="nil"/>
              <w:left w:val="nil"/>
              <w:bottom w:val="single" w:sz="4" w:space="0" w:color="auto"/>
              <w:right w:val="nil"/>
            </w:tcBorders>
            <w:shd w:val="clear" w:color="auto" w:fill="auto"/>
            <w:vAlign w:val="bottom"/>
            <w:hideMark/>
          </w:tcPr>
          <w:p w14:paraId="59576D7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0A0F0E6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w:t>
            </w:r>
            <w:proofErr w:type="spellStart"/>
            <w:r w:rsidRPr="004D25E4">
              <w:rPr>
                <w:rFonts w:ascii="Times New Roman" w:eastAsia="Times New Roman" w:hAnsi="Times New Roman" w:cs="Times New Roman"/>
                <w:color w:val="000000"/>
                <w:sz w:val="20"/>
                <w:szCs w:val="20"/>
                <w:lang w:eastAsia="en-US"/>
              </w:rPr>
              <w:t>Self pruning</w:t>
            </w:r>
            <w:proofErr w:type="spellEnd"/>
            <w:r w:rsidRPr="004D25E4">
              <w:rPr>
                <w:rFonts w:ascii="Times New Roman" w:eastAsia="Times New Roman" w:hAnsi="Times New Roman" w:cs="Times New Roman"/>
                <w:color w:val="000000"/>
                <w:sz w:val="20"/>
                <w:szCs w:val="20"/>
                <w:lang w:eastAsia="en-US"/>
              </w:rPr>
              <w:t xml:space="preserve"> </w:t>
            </w:r>
          </w:p>
        </w:tc>
        <w:tc>
          <w:tcPr>
            <w:tcW w:w="840" w:type="dxa"/>
            <w:tcBorders>
              <w:top w:val="nil"/>
              <w:left w:val="nil"/>
              <w:bottom w:val="single" w:sz="4" w:space="0" w:color="auto"/>
              <w:right w:val="nil"/>
            </w:tcBorders>
            <w:shd w:val="clear" w:color="auto" w:fill="auto"/>
            <w:vAlign w:val="bottom"/>
            <w:hideMark/>
          </w:tcPr>
          <w:p w14:paraId="7EA74FC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Flame height </w:t>
            </w:r>
          </w:p>
        </w:tc>
        <w:tc>
          <w:tcPr>
            <w:tcW w:w="980" w:type="dxa"/>
            <w:tcBorders>
              <w:top w:val="nil"/>
              <w:left w:val="nil"/>
              <w:bottom w:val="single" w:sz="4" w:space="0" w:color="auto"/>
              <w:right w:val="nil"/>
            </w:tcBorders>
            <w:shd w:val="clear" w:color="auto" w:fill="auto"/>
            <w:vAlign w:val="bottom"/>
            <w:hideMark/>
          </w:tcPr>
          <w:p w14:paraId="73ACED3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Percent consumed </w:t>
            </w:r>
          </w:p>
        </w:tc>
        <w:tc>
          <w:tcPr>
            <w:tcW w:w="920" w:type="dxa"/>
            <w:tcBorders>
              <w:top w:val="nil"/>
              <w:left w:val="nil"/>
              <w:bottom w:val="single" w:sz="4" w:space="0" w:color="auto"/>
              <w:right w:val="nil"/>
            </w:tcBorders>
            <w:shd w:val="clear" w:color="auto" w:fill="auto"/>
            <w:vAlign w:val="bottom"/>
            <w:hideMark/>
          </w:tcPr>
          <w:p w14:paraId="4C1477E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Flame duration </w:t>
            </w:r>
          </w:p>
        </w:tc>
        <w:tc>
          <w:tcPr>
            <w:tcW w:w="200" w:type="dxa"/>
            <w:tcBorders>
              <w:top w:val="nil"/>
              <w:left w:val="nil"/>
              <w:bottom w:val="single" w:sz="4" w:space="0" w:color="auto"/>
              <w:right w:val="nil"/>
            </w:tcBorders>
            <w:shd w:val="clear" w:color="auto" w:fill="auto"/>
            <w:vAlign w:val="bottom"/>
            <w:hideMark/>
          </w:tcPr>
          <w:p w14:paraId="4848793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w:t>
            </w:r>
          </w:p>
        </w:tc>
        <w:tc>
          <w:tcPr>
            <w:tcW w:w="940" w:type="dxa"/>
            <w:tcBorders>
              <w:top w:val="nil"/>
              <w:left w:val="nil"/>
              <w:bottom w:val="single" w:sz="4" w:space="0" w:color="auto"/>
              <w:right w:val="nil"/>
            </w:tcBorders>
            <w:shd w:val="clear" w:color="auto" w:fill="auto"/>
            <w:vAlign w:val="bottom"/>
            <w:hideMark/>
          </w:tcPr>
          <w:p w14:paraId="1F5EF17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Bark thickness </w:t>
            </w:r>
          </w:p>
        </w:tc>
        <w:tc>
          <w:tcPr>
            <w:tcW w:w="740" w:type="dxa"/>
            <w:tcBorders>
              <w:top w:val="nil"/>
              <w:left w:val="nil"/>
              <w:bottom w:val="single" w:sz="4" w:space="0" w:color="auto"/>
              <w:right w:val="nil"/>
            </w:tcBorders>
            <w:shd w:val="clear" w:color="auto" w:fill="auto"/>
            <w:vAlign w:val="bottom"/>
            <w:hideMark/>
          </w:tcPr>
          <w:p w14:paraId="1862752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Plant height </w:t>
            </w:r>
          </w:p>
        </w:tc>
        <w:tc>
          <w:tcPr>
            <w:tcW w:w="800" w:type="dxa"/>
            <w:tcBorders>
              <w:top w:val="nil"/>
              <w:left w:val="nil"/>
              <w:bottom w:val="single" w:sz="4" w:space="0" w:color="auto"/>
              <w:right w:val="nil"/>
            </w:tcBorders>
            <w:shd w:val="clear" w:color="auto" w:fill="auto"/>
            <w:vAlign w:val="bottom"/>
            <w:hideMark/>
          </w:tcPr>
          <w:p w14:paraId="1435ADA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 xml:space="preserve"> </w:t>
            </w:r>
            <w:proofErr w:type="spellStart"/>
            <w:r w:rsidRPr="004D25E4">
              <w:rPr>
                <w:rFonts w:ascii="Times New Roman" w:eastAsia="Times New Roman" w:hAnsi="Times New Roman" w:cs="Times New Roman"/>
                <w:color w:val="000000"/>
                <w:sz w:val="20"/>
                <w:szCs w:val="20"/>
                <w:lang w:eastAsia="en-US"/>
              </w:rPr>
              <w:t>Self pruning</w:t>
            </w:r>
            <w:proofErr w:type="spellEnd"/>
            <w:r w:rsidRPr="004D25E4">
              <w:rPr>
                <w:rFonts w:ascii="Times New Roman" w:eastAsia="Times New Roman" w:hAnsi="Times New Roman" w:cs="Times New Roman"/>
                <w:color w:val="000000"/>
                <w:sz w:val="20"/>
                <w:szCs w:val="20"/>
                <w:lang w:eastAsia="en-US"/>
              </w:rPr>
              <w:t xml:space="preserve"> </w:t>
            </w:r>
          </w:p>
        </w:tc>
        <w:tc>
          <w:tcPr>
            <w:tcW w:w="920" w:type="dxa"/>
            <w:tcBorders>
              <w:top w:val="nil"/>
              <w:left w:val="nil"/>
              <w:bottom w:val="single" w:sz="4" w:space="0" w:color="auto"/>
              <w:right w:val="nil"/>
            </w:tcBorders>
            <w:shd w:val="clear" w:color="auto" w:fill="auto"/>
            <w:vAlign w:val="bottom"/>
            <w:hideMark/>
          </w:tcPr>
          <w:p w14:paraId="6A5431B1" w14:textId="77777777" w:rsidR="004D25E4" w:rsidRPr="004D25E4" w:rsidRDefault="004D25E4" w:rsidP="004D25E4">
            <w:pP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PC1</w:t>
            </w:r>
            <w:r w:rsidRPr="004D25E4">
              <w:rPr>
                <w:rFonts w:ascii="Times New Roman" w:eastAsia="Times New Roman" w:hAnsi="Times New Roman" w:cs="Times New Roman"/>
                <w:color w:val="000000"/>
                <w:sz w:val="20"/>
                <w:szCs w:val="20"/>
                <w:vertAlign w:val="subscript"/>
                <w:lang w:eastAsia="en-US"/>
              </w:rPr>
              <w:t>2</w:t>
            </w:r>
            <w:r w:rsidRPr="004D25E4">
              <w:rPr>
                <w:rFonts w:ascii="Times New Roman" w:eastAsia="Times New Roman" w:hAnsi="Times New Roman" w:cs="Times New Roman"/>
                <w:color w:val="000000"/>
                <w:sz w:val="20"/>
                <w:szCs w:val="20"/>
                <w:lang w:eastAsia="en-US"/>
              </w:rPr>
              <w:t xml:space="preserve"> of </w:t>
            </w:r>
            <w:proofErr w:type="spellStart"/>
            <w:r w:rsidRPr="004D25E4">
              <w:rPr>
                <w:rFonts w:ascii="Times New Roman" w:eastAsia="Times New Roman" w:hAnsi="Times New Roman" w:cs="Times New Roman"/>
                <w:color w:val="000000"/>
                <w:sz w:val="20"/>
                <w:szCs w:val="20"/>
                <w:lang w:eastAsia="en-US"/>
              </w:rPr>
              <w:t>fh</w:t>
            </w:r>
            <w:proofErr w:type="spellEnd"/>
            <w:r w:rsidRPr="004D25E4">
              <w:rPr>
                <w:rFonts w:ascii="Times New Roman" w:eastAsia="Times New Roman" w:hAnsi="Times New Roman" w:cs="Times New Roman"/>
                <w:color w:val="000000"/>
                <w:sz w:val="20"/>
                <w:szCs w:val="20"/>
                <w:lang w:eastAsia="en-US"/>
              </w:rPr>
              <w:t xml:space="preserve"> and pc</w:t>
            </w:r>
          </w:p>
        </w:tc>
        <w:tc>
          <w:tcPr>
            <w:tcW w:w="920" w:type="dxa"/>
            <w:tcBorders>
              <w:top w:val="nil"/>
              <w:left w:val="nil"/>
              <w:bottom w:val="single" w:sz="4" w:space="0" w:color="auto"/>
              <w:right w:val="nil"/>
            </w:tcBorders>
            <w:shd w:val="clear" w:color="auto" w:fill="auto"/>
            <w:vAlign w:val="bottom"/>
            <w:hideMark/>
          </w:tcPr>
          <w:p w14:paraId="3B033276" w14:textId="77777777" w:rsidR="004D25E4" w:rsidRPr="004D25E4" w:rsidRDefault="004D25E4" w:rsidP="004D25E4">
            <w:pPr>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Flame duration</w:t>
            </w:r>
            <w:r w:rsidRPr="004D25E4">
              <w:rPr>
                <w:rFonts w:ascii="Times New Roman" w:eastAsia="Times New Roman" w:hAnsi="Times New Roman" w:cs="Times New Roman"/>
                <w:color w:val="000000"/>
                <w:sz w:val="20"/>
                <w:szCs w:val="20"/>
                <w:vertAlign w:val="subscript"/>
                <w:lang w:eastAsia="en-US"/>
              </w:rPr>
              <w:t>3</w:t>
            </w:r>
          </w:p>
        </w:tc>
        <w:tc>
          <w:tcPr>
            <w:tcW w:w="640" w:type="dxa"/>
            <w:tcBorders>
              <w:top w:val="nil"/>
              <w:left w:val="nil"/>
              <w:bottom w:val="single" w:sz="4" w:space="0" w:color="auto"/>
              <w:right w:val="nil"/>
            </w:tcBorders>
            <w:shd w:val="clear" w:color="auto" w:fill="auto"/>
            <w:vAlign w:val="bottom"/>
            <w:hideMark/>
          </w:tcPr>
          <w:p w14:paraId="04B3A692" w14:textId="77777777" w:rsidR="004D25E4" w:rsidRPr="004D25E4" w:rsidRDefault="004D25E4" w:rsidP="004D25E4">
            <w:pPr>
              <w:jc w:val="right"/>
              <w:rPr>
                <w:rFonts w:ascii="Times New Roman" w:eastAsia="Times New Roman" w:hAnsi="Times New Roman" w:cs="Times New Roman"/>
                <w:b/>
                <w:bCs/>
                <w:color w:val="000000"/>
                <w:sz w:val="20"/>
                <w:szCs w:val="20"/>
                <w:lang w:eastAsia="en-US"/>
              </w:rPr>
            </w:pPr>
            <w:r w:rsidRPr="004D25E4">
              <w:rPr>
                <w:rFonts w:ascii="Times New Roman" w:eastAsia="Times New Roman" w:hAnsi="Times New Roman" w:cs="Times New Roman"/>
                <w:b/>
                <w:bCs/>
                <w:color w:val="000000"/>
                <w:sz w:val="20"/>
                <w:szCs w:val="20"/>
                <w:lang w:eastAsia="en-US"/>
              </w:rPr>
              <w:t xml:space="preserve"> FRS </w:t>
            </w:r>
          </w:p>
        </w:tc>
      </w:tr>
      <w:tr w:rsidR="004D25E4" w:rsidRPr="004D25E4" w14:paraId="1999AC8B" w14:textId="77777777" w:rsidTr="004D25E4">
        <w:trPr>
          <w:trHeight w:val="320"/>
        </w:trPr>
        <w:tc>
          <w:tcPr>
            <w:tcW w:w="2560" w:type="dxa"/>
            <w:tcBorders>
              <w:top w:val="nil"/>
              <w:left w:val="nil"/>
              <w:bottom w:val="nil"/>
              <w:right w:val="nil"/>
            </w:tcBorders>
            <w:shd w:val="clear" w:color="auto" w:fill="auto"/>
            <w:noWrap/>
            <w:vAlign w:val="bottom"/>
            <w:hideMark/>
          </w:tcPr>
          <w:p w14:paraId="47577BB3"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Sequoia sempervirens</w:t>
            </w:r>
          </w:p>
        </w:tc>
        <w:tc>
          <w:tcPr>
            <w:tcW w:w="940" w:type="dxa"/>
            <w:tcBorders>
              <w:top w:val="nil"/>
              <w:left w:val="nil"/>
              <w:bottom w:val="nil"/>
              <w:right w:val="nil"/>
            </w:tcBorders>
            <w:shd w:val="clear" w:color="auto" w:fill="auto"/>
            <w:noWrap/>
            <w:vAlign w:val="bottom"/>
            <w:hideMark/>
          </w:tcPr>
          <w:p w14:paraId="0231605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3B4A9D9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95.2</w:t>
            </w:r>
          </w:p>
        </w:tc>
        <w:tc>
          <w:tcPr>
            <w:tcW w:w="860" w:type="dxa"/>
            <w:tcBorders>
              <w:top w:val="nil"/>
              <w:left w:val="nil"/>
              <w:bottom w:val="nil"/>
              <w:right w:val="nil"/>
            </w:tcBorders>
            <w:shd w:val="clear" w:color="auto" w:fill="auto"/>
            <w:noWrap/>
            <w:vAlign w:val="bottom"/>
            <w:hideMark/>
          </w:tcPr>
          <w:p w14:paraId="388B659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6C65A1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59.4</w:t>
            </w:r>
          </w:p>
        </w:tc>
        <w:tc>
          <w:tcPr>
            <w:tcW w:w="980" w:type="dxa"/>
            <w:tcBorders>
              <w:top w:val="nil"/>
              <w:left w:val="nil"/>
              <w:bottom w:val="nil"/>
              <w:right w:val="nil"/>
            </w:tcBorders>
            <w:shd w:val="clear" w:color="auto" w:fill="auto"/>
            <w:noWrap/>
            <w:vAlign w:val="bottom"/>
            <w:hideMark/>
          </w:tcPr>
          <w:p w14:paraId="127B936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86.1</w:t>
            </w:r>
          </w:p>
        </w:tc>
        <w:tc>
          <w:tcPr>
            <w:tcW w:w="920" w:type="dxa"/>
            <w:tcBorders>
              <w:top w:val="nil"/>
              <w:left w:val="nil"/>
              <w:bottom w:val="nil"/>
              <w:right w:val="nil"/>
            </w:tcBorders>
            <w:shd w:val="clear" w:color="auto" w:fill="auto"/>
            <w:noWrap/>
            <w:vAlign w:val="bottom"/>
            <w:hideMark/>
          </w:tcPr>
          <w:p w14:paraId="29D1B45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73.4</w:t>
            </w:r>
          </w:p>
        </w:tc>
        <w:tc>
          <w:tcPr>
            <w:tcW w:w="200" w:type="dxa"/>
            <w:tcBorders>
              <w:top w:val="nil"/>
              <w:left w:val="nil"/>
              <w:bottom w:val="nil"/>
              <w:right w:val="nil"/>
            </w:tcBorders>
            <w:shd w:val="clear" w:color="auto" w:fill="auto"/>
            <w:noWrap/>
            <w:vAlign w:val="bottom"/>
            <w:hideMark/>
          </w:tcPr>
          <w:p w14:paraId="6D0098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AE5064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4F2EF34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800" w:type="dxa"/>
            <w:tcBorders>
              <w:top w:val="nil"/>
              <w:left w:val="nil"/>
              <w:bottom w:val="nil"/>
              <w:right w:val="nil"/>
            </w:tcBorders>
            <w:shd w:val="clear" w:color="auto" w:fill="auto"/>
            <w:noWrap/>
            <w:vAlign w:val="bottom"/>
            <w:hideMark/>
          </w:tcPr>
          <w:p w14:paraId="57373BE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7D01588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0.85</w:t>
            </w:r>
          </w:p>
        </w:tc>
        <w:tc>
          <w:tcPr>
            <w:tcW w:w="920" w:type="dxa"/>
            <w:tcBorders>
              <w:top w:val="nil"/>
              <w:left w:val="nil"/>
              <w:bottom w:val="nil"/>
              <w:right w:val="nil"/>
            </w:tcBorders>
            <w:shd w:val="clear" w:color="auto" w:fill="auto"/>
            <w:noWrap/>
            <w:vAlign w:val="bottom"/>
            <w:hideMark/>
          </w:tcPr>
          <w:p w14:paraId="37AEA79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0.87</w:t>
            </w:r>
          </w:p>
        </w:tc>
        <w:tc>
          <w:tcPr>
            <w:tcW w:w="640" w:type="dxa"/>
            <w:tcBorders>
              <w:top w:val="nil"/>
              <w:left w:val="nil"/>
              <w:bottom w:val="nil"/>
              <w:right w:val="nil"/>
            </w:tcBorders>
            <w:shd w:val="clear" w:color="auto" w:fill="auto"/>
            <w:noWrap/>
            <w:vAlign w:val="bottom"/>
            <w:hideMark/>
          </w:tcPr>
          <w:p w14:paraId="4260E0B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0.83</w:t>
            </w:r>
          </w:p>
        </w:tc>
      </w:tr>
      <w:tr w:rsidR="004D25E4" w:rsidRPr="004D25E4" w14:paraId="1D662DA3" w14:textId="77777777" w:rsidTr="004D25E4">
        <w:trPr>
          <w:trHeight w:val="320"/>
        </w:trPr>
        <w:tc>
          <w:tcPr>
            <w:tcW w:w="2560" w:type="dxa"/>
            <w:tcBorders>
              <w:top w:val="nil"/>
              <w:left w:val="nil"/>
              <w:bottom w:val="nil"/>
              <w:right w:val="nil"/>
            </w:tcBorders>
            <w:shd w:val="clear" w:color="auto" w:fill="auto"/>
            <w:noWrap/>
            <w:vAlign w:val="bottom"/>
            <w:hideMark/>
          </w:tcPr>
          <w:p w14:paraId="377CFEBA"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jeffreyi</w:t>
            </w:r>
            <w:proofErr w:type="spellEnd"/>
          </w:p>
        </w:tc>
        <w:tc>
          <w:tcPr>
            <w:tcW w:w="940" w:type="dxa"/>
            <w:tcBorders>
              <w:top w:val="nil"/>
              <w:left w:val="nil"/>
              <w:bottom w:val="nil"/>
              <w:right w:val="nil"/>
            </w:tcBorders>
            <w:shd w:val="clear" w:color="auto" w:fill="auto"/>
            <w:noWrap/>
            <w:vAlign w:val="bottom"/>
            <w:hideMark/>
          </w:tcPr>
          <w:p w14:paraId="5145022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1.73</w:t>
            </w:r>
          </w:p>
        </w:tc>
        <w:tc>
          <w:tcPr>
            <w:tcW w:w="840" w:type="dxa"/>
            <w:tcBorders>
              <w:top w:val="nil"/>
              <w:left w:val="nil"/>
              <w:bottom w:val="nil"/>
              <w:right w:val="nil"/>
            </w:tcBorders>
            <w:shd w:val="clear" w:color="auto" w:fill="auto"/>
            <w:noWrap/>
            <w:vAlign w:val="bottom"/>
            <w:hideMark/>
          </w:tcPr>
          <w:p w14:paraId="5F718C0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51.4</w:t>
            </w:r>
          </w:p>
        </w:tc>
        <w:tc>
          <w:tcPr>
            <w:tcW w:w="860" w:type="dxa"/>
            <w:tcBorders>
              <w:top w:val="nil"/>
              <w:left w:val="nil"/>
              <w:bottom w:val="nil"/>
              <w:right w:val="nil"/>
            </w:tcBorders>
            <w:shd w:val="clear" w:color="auto" w:fill="auto"/>
            <w:noWrap/>
            <w:vAlign w:val="bottom"/>
            <w:hideMark/>
          </w:tcPr>
          <w:p w14:paraId="2215E94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3DA2D82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67.3</w:t>
            </w:r>
          </w:p>
        </w:tc>
        <w:tc>
          <w:tcPr>
            <w:tcW w:w="980" w:type="dxa"/>
            <w:tcBorders>
              <w:top w:val="nil"/>
              <w:left w:val="nil"/>
              <w:bottom w:val="nil"/>
              <w:right w:val="nil"/>
            </w:tcBorders>
            <w:shd w:val="clear" w:color="auto" w:fill="auto"/>
            <w:noWrap/>
            <w:vAlign w:val="bottom"/>
            <w:hideMark/>
          </w:tcPr>
          <w:p w14:paraId="2B4B331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90.0</w:t>
            </w:r>
          </w:p>
        </w:tc>
        <w:tc>
          <w:tcPr>
            <w:tcW w:w="920" w:type="dxa"/>
            <w:tcBorders>
              <w:top w:val="nil"/>
              <w:left w:val="nil"/>
              <w:bottom w:val="nil"/>
              <w:right w:val="nil"/>
            </w:tcBorders>
            <w:shd w:val="clear" w:color="auto" w:fill="auto"/>
            <w:noWrap/>
            <w:vAlign w:val="bottom"/>
            <w:hideMark/>
          </w:tcPr>
          <w:p w14:paraId="7EF330B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79.2</w:t>
            </w:r>
          </w:p>
        </w:tc>
        <w:tc>
          <w:tcPr>
            <w:tcW w:w="200" w:type="dxa"/>
            <w:tcBorders>
              <w:top w:val="nil"/>
              <w:left w:val="nil"/>
              <w:bottom w:val="nil"/>
              <w:right w:val="nil"/>
            </w:tcBorders>
            <w:shd w:val="clear" w:color="auto" w:fill="auto"/>
            <w:noWrap/>
            <w:vAlign w:val="bottom"/>
            <w:hideMark/>
          </w:tcPr>
          <w:p w14:paraId="52A20F3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E2E865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0.78</w:t>
            </w:r>
          </w:p>
        </w:tc>
        <w:tc>
          <w:tcPr>
            <w:tcW w:w="740" w:type="dxa"/>
            <w:tcBorders>
              <w:top w:val="nil"/>
              <w:left w:val="nil"/>
              <w:bottom w:val="nil"/>
              <w:right w:val="nil"/>
            </w:tcBorders>
            <w:shd w:val="clear" w:color="auto" w:fill="auto"/>
            <w:noWrap/>
            <w:vAlign w:val="bottom"/>
            <w:hideMark/>
          </w:tcPr>
          <w:p w14:paraId="49E3F3B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0.48</w:t>
            </w:r>
          </w:p>
        </w:tc>
        <w:tc>
          <w:tcPr>
            <w:tcW w:w="800" w:type="dxa"/>
            <w:tcBorders>
              <w:top w:val="nil"/>
              <w:left w:val="nil"/>
              <w:bottom w:val="nil"/>
              <w:right w:val="nil"/>
            </w:tcBorders>
            <w:shd w:val="clear" w:color="auto" w:fill="auto"/>
            <w:noWrap/>
            <w:vAlign w:val="bottom"/>
            <w:hideMark/>
          </w:tcPr>
          <w:p w14:paraId="4909C45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16BD358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73BBA80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0.82</w:t>
            </w:r>
          </w:p>
        </w:tc>
        <w:tc>
          <w:tcPr>
            <w:tcW w:w="640" w:type="dxa"/>
            <w:tcBorders>
              <w:top w:val="nil"/>
              <w:left w:val="nil"/>
              <w:bottom w:val="nil"/>
              <w:right w:val="nil"/>
            </w:tcBorders>
            <w:shd w:val="clear" w:color="auto" w:fill="auto"/>
            <w:noWrap/>
            <w:vAlign w:val="bottom"/>
            <w:hideMark/>
          </w:tcPr>
          <w:p w14:paraId="0129030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0.80</w:t>
            </w:r>
          </w:p>
        </w:tc>
      </w:tr>
      <w:tr w:rsidR="004D25E4" w:rsidRPr="004D25E4" w14:paraId="68D31F64" w14:textId="77777777" w:rsidTr="004D25E4">
        <w:trPr>
          <w:trHeight w:val="320"/>
        </w:trPr>
        <w:tc>
          <w:tcPr>
            <w:tcW w:w="2560" w:type="dxa"/>
            <w:tcBorders>
              <w:top w:val="nil"/>
              <w:left w:val="nil"/>
              <w:bottom w:val="nil"/>
              <w:right w:val="nil"/>
            </w:tcBorders>
            <w:shd w:val="clear" w:color="auto" w:fill="auto"/>
            <w:noWrap/>
            <w:vAlign w:val="bottom"/>
            <w:hideMark/>
          </w:tcPr>
          <w:p w14:paraId="73F196FC"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Pinus ponderosa</w:t>
            </w:r>
          </w:p>
        </w:tc>
        <w:tc>
          <w:tcPr>
            <w:tcW w:w="940" w:type="dxa"/>
            <w:tcBorders>
              <w:top w:val="nil"/>
              <w:left w:val="nil"/>
              <w:bottom w:val="nil"/>
              <w:right w:val="nil"/>
            </w:tcBorders>
            <w:shd w:val="clear" w:color="auto" w:fill="auto"/>
            <w:noWrap/>
            <w:vAlign w:val="bottom"/>
            <w:hideMark/>
          </w:tcPr>
          <w:p w14:paraId="163A45E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498BD5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41.2</w:t>
            </w:r>
          </w:p>
        </w:tc>
        <w:tc>
          <w:tcPr>
            <w:tcW w:w="860" w:type="dxa"/>
            <w:tcBorders>
              <w:top w:val="nil"/>
              <w:left w:val="nil"/>
              <w:bottom w:val="nil"/>
              <w:right w:val="nil"/>
            </w:tcBorders>
            <w:shd w:val="clear" w:color="auto" w:fill="auto"/>
            <w:noWrap/>
            <w:vAlign w:val="bottom"/>
            <w:hideMark/>
          </w:tcPr>
          <w:p w14:paraId="02A5315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166386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77.0</w:t>
            </w:r>
          </w:p>
        </w:tc>
        <w:tc>
          <w:tcPr>
            <w:tcW w:w="980" w:type="dxa"/>
            <w:tcBorders>
              <w:top w:val="nil"/>
              <w:left w:val="nil"/>
              <w:bottom w:val="nil"/>
              <w:right w:val="nil"/>
            </w:tcBorders>
            <w:shd w:val="clear" w:color="auto" w:fill="auto"/>
            <w:noWrap/>
            <w:vAlign w:val="bottom"/>
            <w:hideMark/>
          </w:tcPr>
          <w:p w14:paraId="032965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92.0</w:t>
            </w:r>
          </w:p>
        </w:tc>
        <w:tc>
          <w:tcPr>
            <w:tcW w:w="920" w:type="dxa"/>
            <w:tcBorders>
              <w:top w:val="nil"/>
              <w:left w:val="nil"/>
              <w:bottom w:val="nil"/>
              <w:right w:val="nil"/>
            </w:tcBorders>
            <w:shd w:val="clear" w:color="auto" w:fill="auto"/>
            <w:noWrap/>
            <w:vAlign w:val="bottom"/>
            <w:hideMark/>
          </w:tcPr>
          <w:p w14:paraId="6630AF1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79.7</w:t>
            </w:r>
          </w:p>
        </w:tc>
        <w:tc>
          <w:tcPr>
            <w:tcW w:w="200" w:type="dxa"/>
            <w:tcBorders>
              <w:top w:val="nil"/>
              <w:left w:val="nil"/>
              <w:bottom w:val="nil"/>
              <w:right w:val="nil"/>
            </w:tcBorders>
            <w:shd w:val="clear" w:color="auto" w:fill="auto"/>
            <w:noWrap/>
            <w:vAlign w:val="bottom"/>
            <w:hideMark/>
          </w:tcPr>
          <w:p w14:paraId="74BAF93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3F8030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1C9A19F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0.35</w:t>
            </w:r>
          </w:p>
        </w:tc>
        <w:tc>
          <w:tcPr>
            <w:tcW w:w="800" w:type="dxa"/>
            <w:tcBorders>
              <w:top w:val="nil"/>
              <w:left w:val="nil"/>
              <w:bottom w:val="nil"/>
              <w:right w:val="nil"/>
            </w:tcBorders>
            <w:shd w:val="clear" w:color="auto" w:fill="auto"/>
            <w:noWrap/>
            <w:vAlign w:val="bottom"/>
            <w:hideMark/>
          </w:tcPr>
          <w:p w14:paraId="5EE2BF1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3BC9D58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4912A09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6AA8CD2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0.77</w:t>
            </w:r>
          </w:p>
        </w:tc>
      </w:tr>
      <w:tr w:rsidR="004D25E4" w:rsidRPr="004D25E4" w14:paraId="108970A5" w14:textId="77777777" w:rsidTr="004D25E4">
        <w:trPr>
          <w:trHeight w:val="320"/>
        </w:trPr>
        <w:tc>
          <w:tcPr>
            <w:tcW w:w="2560" w:type="dxa"/>
            <w:tcBorders>
              <w:top w:val="nil"/>
              <w:left w:val="nil"/>
              <w:bottom w:val="nil"/>
              <w:right w:val="nil"/>
            </w:tcBorders>
            <w:shd w:val="clear" w:color="auto" w:fill="auto"/>
            <w:noWrap/>
            <w:vAlign w:val="bottom"/>
            <w:hideMark/>
          </w:tcPr>
          <w:p w14:paraId="06683173"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lambertiana</w:t>
            </w:r>
            <w:proofErr w:type="spellEnd"/>
          </w:p>
        </w:tc>
        <w:tc>
          <w:tcPr>
            <w:tcW w:w="940" w:type="dxa"/>
            <w:tcBorders>
              <w:top w:val="nil"/>
              <w:left w:val="nil"/>
              <w:bottom w:val="nil"/>
              <w:right w:val="nil"/>
            </w:tcBorders>
            <w:shd w:val="clear" w:color="auto" w:fill="auto"/>
            <w:noWrap/>
            <w:vAlign w:val="bottom"/>
            <w:hideMark/>
          </w:tcPr>
          <w:p w14:paraId="663DAE6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1.83</w:t>
            </w:r>
          </w:p>
        </w:tc>
        <w:tc>
          <w:tcPr>
            <w:tcW w:w="840" w:type="dxa"/>
            <w:tcBorders>
              <w:top w:val="nil"/>
              <w:left w:val="nil"/>
              <w:bottom w:val="nil"/>
              <w:right w:val="nil"/>
            </w:tcBorders>
            <w:shd w:val="clear" w:color="auto" w:fill="auto"/>
            <w:noWrap/>
            <w:vAlign w:val="bottom"/>
            <w:hideMark/>
          </w:tcPr>
          <w:p w14:paraId="675813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62.3</w:t>
            </w:r>
          </w:p>
        </w:tc>
        <w:tc>
          <w:tcPr>
            <w:tcW w:w="860" w:type="dxa"/>
            <w:tcBorders>
              <w:top w:val="nil"/>
              <w:left w:val="nil"/>
              <w:bottom w:val="nil"/>
              <w:right w:val="nil"/>
            </w:tcBorders>
            <w:shd w:val="clear" w:color="auto" w:fill="auto"/>
            <w:noWrap/>
            <w:vAlign w:val="bottom"/>
            <w:hideMark/>
          </w:tcPr>
          <w:p w14:paraId="38E5D32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63E1BB5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55.6</w:t>
            </w:r>
          </w:p>
        </w:tc>
        <w:tc>
          <w:tcPr>
            <w:tcW w:w="980" w:type="dxa"/>
            <w:tcBorders>
              <w:top w:val="nil"/>
              <w:left w:val="nil"/>
              <w:bottom w:val="nil"/>
              <w:right w:val="nil"/>
            </w:tcBorders>
            <w:shd w:val="clear" w:color="auto" w:fill="auto"/>
            <w:noWrap/>
            <w:vAlign w:val="bottom"/>
            <w:hideMark/>
          </w:tcPr>
          <w:p w14:paraId="65DD837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77.1</w:t>
            </w:r>
          </w:p>
        </w:tc>
        <w:tc>
          <w:tcPr>
            <w:tcW w:w="920" w:type="dxa"/>
            <w:tcBorders>
              <w:top w:val="nil"/>
              <w:left w:val="nil"/>
              <w:bottom w:val="nil"/>
              <w:right w:val="nil"/>
            </w:tcBorders>
            <w:shd w:val="clear" w:color="auto" w:fill="auto"/>
            <w:noWrap/>
            <w:vAlign w:val="bottom"/>
            <w:hideMark/>
          </w:tcPr>
          <w:p w14:paraId="7E0A9F7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128.5</w:t>
            </w:r>
          </w:p>
        </w:tc>
        <w:tc>
          <w:tcPr>
            <w:tcW w:w="200" w:type="dxa"/>
            <w:tcBorders>
              <w:top w:val="nil"/>
              <w:left w:val="nil"/>
              <w:bottom w:val="nil"/>
              <w:right w:val="nil"/>
            </w:tcBorders>
            <w:shd w:val="clear" w:color="auto" w:fill="auto"/>
            <w:noWrap/>
            <w:vAlign w:val="bottom"/>
            <w:hideMark/>
          </w:tcPr>
          <w:p w14:paraId="78955E0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544B6F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0.85</w:t>
            </w:r>
          </w:p>
        </w:tc>
        <w:tc>
          <w:tcPr>
            <w:tcW w:w="740" w:type="dxa"/>
            <w:tcBorders>
              <w:top w:val="nil"/>
              <w:left w:val="nil"/>
              <w:bottom w:val="nil"/>
              <w:right w:val="nil"/>
            </w:tcBorders>
            <w:shd w:val="clear" w:color="auto" w:fill="auto"/>
            <w:noWrap/>
            <w:vAlign w:val="bottom"/>
            <w:hideMark/>
          </w:tcPr>
          <w:p w14:paraId="082BF0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0.61</w:t>
            </w:r>
          </w:p>
        </w:tc>
        <w:tc>
          <w:tcPr>
            <w:tcW w:w="800" w:type="dxa"/>
            <w:tcBorders>
              <w:top w:val="nil"/>
              <w:left w:val="nil"/>
              <w:bottom w:val="nil"/>
              <w:right w:val="nil"/>
            </w:tcBorders>
            <w:shd w:val="clear" w:color="auto" w:fill="auto"/>
            <w:noWrap/>
            <w:vAlign w:val="bottom"/>
            <w:hideMark/>
          </w:tcPr>
          <w:p w14:paraId="18C0F45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3D6A4C4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0.76</w:t>
            </w:r>
          </w:p>
        </w:tc>
        <w:tc>
          <w:tcPr>
            <w:tcW w:w="920" w:type="dxa"/>
            <w:tcBorders>
              <w:top w:val="nil"/>
              <w:left w:val="nil"/>
              <w:bottom w:val="nil"/>
              <w:right w:val="nil"/>
            </w:tcBorders>
            <w:shd w:val="clear" w:color="auto" w:fill="auto"/>
            <w:noWrap/>
            <w:vAlign w:val="bottom"/>
            <w:hideMark/>
          </w:tcPr>
          <w:p w14:paraId="31FC184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0.48</w:t>
            </w:r>
          </w:p>
        </w:tc>
        <w:tc>
          <w:tcPr>
            <w:tcW w:w="640" w:type="dxa"/>
            <w:tcBorders>
              <w:top w:val="nil"/>
              <w:left w:val="nil"/>
              <w:bottom w:val="nil"/>
              <w:right w:val="nil"/>
            </w:tcBorders>
            <w:shd w:val="clear" w:color="auto" w:fill="auto"/>
            <w:noWrap/>
            <w:vAlign w:val="bottom"/>
            <w:hideMark/>
          </w:tcPr>
          <w:p w14:paraId="2F3B49C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0.74</w:t>
            </w:r>
          </w:p>
        </w:tc>
      </w:tr>
      <w:tr w:rsidR="004D25E4" w:rsidRPr="004D25E4" w14:paraId="27D36027" w14:textId="77777777" w:rsidTr="004D25E4">
        <w:trPr>
          <w:trHeight w:val="320"/>
        </w:trPr>
        <w:tc>
          <w:tcPr>
            <w:tcW w:w="2560" w:type="dxa"/>
            <w:tcBorders>
              <w:top w:val="nil"/>
              <w:left w:val="nil"/>
              <w:bottom w:val="nil"/>
              <w:right w:val="nil"/>
            </w:tcBorders>
            <w:shd w:val="clear" w:color="auto" w:fill="auto"/>
            <w:noWrap/>
            <w:vAlign w:val="bottom"/>
            <w:hideMark/>
          </w:tcPr>
          <w:p w14:paraId="03B32344"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Sequoiadendron</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giganteum</w:t>
            </w:r>
            <w:proofErr w:type="spellEnd"/>
          </w:p>
        </w:tc>
        <w:tc>
          <w:tcPr>
            <w:tcW w:w="940" w:type="dxa"/>
            <w:tcBorders>
              <w:top w:val="nil"/>
              <w:left w:val="nil"/>
              <w:bottom w:val="nil"/>
              <w:right w:val="nil"/>
            </w:tcBorders>
            <w:shd w:val="clear" w:color="auto" w:fill="auto"/>
            <w:noWrap/>
            <w:vAlign w:val="bottom"/>
            <w:hideMark/>
          </w:tcPr>
          <w:p w14:paraId="0A5C997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1D77E85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85.6</w:t>
            </w:r>
          </w:p>
        </w:tc>
        <w:tc>
          <w:tcPr>
            <w:tcW w:w="860" w:type="dxa"/>
            <w:tcBorders>
              <w:top w:val="nil"/>
              <w:left w:val="nil"/>
              <w:bottom w:val="nil"/>
              <w:right w:val="nil"/>
            </w:tcBorders>
            <w:shd w:val="clear" w:color="auto" w:fill="auto"/>
            <w:noWrap/>
            <w:vAlign w:val="bottom"/>
            <w:hideMark/>
          </w:tcPr>
          <w:p w14:paraId="1C19D68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w:t>
            </w:r>
          </w:p>
        </w:tc>
        <w:tc>
          <w:tcPr>
            <w:tcW w:w="840" w:type="dxa"/>
            <w:tcBorders>
              <w:top w:val="nil"/>
              <w:left w:val="nil"/>
              <w:bottom w:val="nil"/>
              <w:right w:val="nil"/>
            </w:tcBorders>
            <w:shd w:val="clear" w:color="auto" w:fill="auto"/>
            <w:noWrap/>
            <w:vAlign w:val="bottom"/>
            <w:hideMark/>
          </w:tcPr>
          <w:p w14:paraId="2646FED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42.6</w:t>
            </w:r>
          </w:p>
        </w:tc>
        <w:tc>
          <w:tcPr>
            <w:tcW w:w="980" w:type="dxa"/>
            <w:tcBorders>
              <w:top w:val="nil"/>
              <w:left w:val="nil"/>
              <w:bottom w:val="nil"/>
              <w:right w:val="nil"/>
            </w:tcBorders>
            <w:shd w:val="clear" w:color="auto" w:fill="auto"/>
            <w:noWrap/>
            <w:vAlign w:val="bottom"/>
            <w:hideMark/>
          </w:tcPr>
          <w:p w14:paraId="0CAB27C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75.8</w:t>
            </w:r>
          </w:p>
        </w:tc>
        <w:tc>
          <w:tcPr>
            <w:tcW w:w="920" w:type="dxa"/>
            <w:tcBorders>
              <w:top w:val="nil"/>
              <w:left w:val="nil"/>
              <w:bottom w:val="nil"/>
              <w:right w:val="nil"/>
            </w:tcBorders>
            <w:shd w:val="clear" w:color="auto" w:fill="auto"/>
            <w:noWrap/>
            <w:vAlign w:val="bottom"/>
            <w:hideMark/>
          </w:tcPr>
          <w:p w14:paraId="1D2163B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148.5</w:t>
            </w:r>
          </w:p>
        </w:tc>
        <w:tc>
          <w:tcPr>
            <w:tcW w:w="200" w:type="dxa"/>
            <w:tcBorders>
              <w:top w:val="nil"/>
              <w:left w:val="nil"/>
              <w:bottom w:val="nil"/>
              <w:right w:val="nil"/>
            </w:tcBorders>
            <w:shd w:val="clear" w:color="auto" w:fill="auto"/>
            <w:noWrap/>
            <w:vAlign w:val="bottom"/>
            <w:hideMark/>
          </w:tcPr>
          <w:p w14:paraId="24FC4C3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0390F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69DC870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0.89</w:t>
            </w:r>
          </w:p>
        </w:tc>
        <w:tc>
          <w:tcPr>
            <w:tcW w:w="800" w:type="dxa"/>
            <w:tcBorders>
              <w:top w:val="nil"/>
              <w:left w:val="nil"/>
              <w:bottom w:val="nil"/>
              <w:right w:val="nil"/>
            </w:tcBorders>
            <w:shd w:val="clear" w:color="auto" w:fill="auto"/>
            <w:noWrap/>
            <w:vAlign w:val="bottom"/>
            <w:hideMark/>
          </w:tcPr>
          <w:p w14:paraId="4C340B3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0.78</w:t>
            </w:r>
          </w:p>
        </w:tc>
        <w:tc>
          <w:tcPr>
            <w:tcW w:w="920" w:type="dxa"/>
            <w:tcBorders>
              <w:top w:val="nil"/>
              <w:left w:val="nil"/>
              <w:bottom w:val="nil"/>
              <w:right w:val="nil"/>
            </w:tcBorders>
            <w:shd w:val="clear" w:color="auto" w:fill="auto"/>
            <w:noWrap/>
            <w:vAlign w:val="bottom"/>
            <w:hideMark/>
          </w:tcPr>
          <w:p w14:paraId="039E9B9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0.67</w:t>
            </w:r>
          </w:p>
        </w:tc>
        <w:tc>
          <w:tcPr>
            <w:tcW w:w="920" w:type="dxa"/>
            <w:tcBorders>
              <w:top w:val="nil"/>
              <w:left w:val="nil"/>
              <w:bottom w:val="nil"/>
              <w:right w:val="nil"/>
            </w:tcBorders>
            <w:shd w:val="clear" w:color="auto" w:fill="auto"/>
            <w:noWrap/>
            <w:vAlign w:val="bottom"/>
            <w:hideMark/>
          </w:tcPr>
          <w:p w14:paraId="76C2BCB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0.38</w:t>
            </w:r>
          </w:p>
        </w:tc>
        <w:tc>
          <w:tcPr>
            <w:tcW w:w="640" w:type="dxa"/>
            <w:tcBorders>
              <w:top w:val="nil"/>
              <w:left w:val="nil"/>
              <w:bottom w:val="nil"/>
              <w:right w:val="nil"/>
            </w:tcBorders>
            <w:shd w:val="clear" w:color="auto" w:fill="auto"/>
            <w:noWrap/>
            <w:vAlign w:val="bottom"/>
            <w:hideMark/>
          </w:tcPr>
          <w:p w14:paraId="27CE139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0.74</w:t>
            </w:r>
          </w:p>
        </w:tc>
      </w:tr>
      <w:tr w:rsidR="004D25E4" w:rsidRPr="004D25E4" w14:paraId="4A95585A" w14:textId="77777777" w:rsidTr="004D25E4">
        <w:trPr>
          <w:trHeight w:val="320"/>
        </w:trPr>
        <w:tc>
          <w:tcPr>
            <w:tcW w:w="2560" w:type="dxa"/>
            <w:tcBorders>
              <w:top w:val="nil"/>
              <w:left w:val="nil"/>
              <w:bottom w:val="nil"/>
              <w:right w:val="nil"/>
            </w:tcBorders>
            <w:shd w:val="clear" w:color="auto" w:fill="auto"/>
            <w:noWrap/>
            <w:vAlign w:val="bottom"/>
            <w:hideMark/>
          </w:tcPr>
          <w:p w14:paraId="731C8424"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Larix</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2806605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17AA24C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51.1</w:t>
            </w:r>
          </w:p>
        </w:tc>
        <w:tc>
          <w:tcPr>
            <w:tcW w:w="860" w:type="dxa"/>
            <w:tcBorders>
              <w:top w:val="nil"/>
              <w:left w:val="nil"/>
              <w:bottom w:val="nil"/>
              <w:right w:val="nil"/>
            </w:tcBorders>
            <w:shd w:val="clear" w:color="auto" w:fill="auto"/>
            <w:noWrap/>
            <w:vAlign w:val="bottom"/>
            <w:hideMark/>
          </w:tcPr>
          <w:p w14:paraId="75508FF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w:t>
            </w:r>
          </w:p>
        </w:tc>
        <w:tc>
          <w:tcPr>
            <w:tcW w:w="840" w:type="dxa"/>
            <w:tcBorders>
              <w:top w:val="nil"/>
              <w:left w:val="nil"/>
              <w:bottom w:val="nil"/>
              <w:right w:val="nil"/>
            </w:tcBorders>
            <w:shd w:val="clear" w:color="auto" w:fill="auto"/>
            <w:noWrap/>
            <w:vAlign w:val="bottom"/>
            <w:hideMark/>
          </w:tcPr>
          <w:p w14:paraId="2EB116F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27.9</w:t>
            </w:r>
          </w:p>
        </w:tc>
        <w:tc>
          <w:tcPr>
            <w:tcW w:w="980" w:type="dxa"/>
            <w:tcBorders>
              <w:top w:val="nil"/>
              <w:left w:val="nil"/>
              <w:bottom w:val="nil"/>
              <w:right w:val="nil"/>
            </w:tcBorders>
            <w:shd w:val="clear" w:color="auto" w:fill="auto"/>
            <w:noWrap/>
            <w:vAlign w:val="bottom"/>
            <w:hideMark/>
          </w:tcPr>
          <w:p w14:paraId="5ACA8F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34.6</w:t>
            </w:r>
          </w:p>
        </w:tc>
        <w:tc>
          <w:tcPr>
            <w:tcW w:w="920" w:type="dxa"/>
            <w:tcBorders>
              <w:top w:val="nil"/>
              <w:left w:val="nil"/>
              <w:bottom w:val="nil"/>
              <w:right w:val="nil"/>
            </w:tcBorders>
            <w:shd w:val="clear" w:color="auto" w:fill="auto"/>
            <w:noWrap/>
            <w:vAlign w:val="bottom"/>
            <w:hideMark/>
          </w:tcPr>
          <w:p w14:paraId="27EDC51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89.9</w:t>
            </w:r>
          </w:p>
        </w:tc>
        <w:tc>
          <w:tcPr>
            <w:tcW w:w="200" w:type="dxa"/>
            <w:tcBorders>
              <w:top w:val="nil"/>
              <w:left w:val="nil"/>
              <w:bottom w:val="nil"/>
              <w:right w:val="nil"/>
            </w:tcBorders>
            <w:shd w:val="clear" w:color="auto" w:fill="auto"/>
            <w:noWrap/>
            <w:vAlign w:val="bottom"/>
            <w:hideMark/>
          </w:tcPr>
          <w:p w14:paraId="67AF7B9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22547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7B328FF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DCAEA3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0.89</w:t>
            </w:r>
          </w:p>
        </w:tc>
        <w:tc>
          <w:tcPr>
            <w:tcW w:w="920" w:type="dxa"/>
            <w:tcBorders>
              <w:top w:val="nil"/>
              <w:left w:val="nil"/>
              <w:bottom w:val="nil"/>
              <w:right w:val="nil"/>
            </w:tcBorders>
            <w:shd w:val="clear" w:color="auto" w:fill="auto"/>
            <w:noWrap/>
            <w:vAlign w:val="bottom"/>
            <w:hideMark/>
          </w:tcPr>
          <w:p w14:paraId="4C887CB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2B25B44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0.73</w:t>
            </w:r>
          </w:p>
        </w:tc>
        <w:tc>
          <w:tcPr>
            <w:tcW w:w="640" w:type="dxa"/>
            <w:tcBorders>
              <w:top w:val="nil"/>
              <w:left w:val="nil"/>
              <w:bottom w:val="nil"/>
              <w:right w:val="nil"/>
            </w:tcBorders>
            <w:shd w:val="clear" w:color="auto" w:fill="auto"/>
            <w:noWrap/>
            <w:vAlign w:val="bottom"/>
            <w:hideMark/>
          </w:tcPr>
          <w:p w14:paraId="6080DC6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0.61</w:t>
            </w:r>
          </w:p>
        </w:tc>
      </w:tr>
      <w:tr w:rsidR="004D25E4" w:rsidRPr="004D25E4" w14:paraId="04463537" w14:textId="77777777" w:rsidTr="004D25E4">
        <w:trPr>
          <w:trHeight w:val="320"/>
        </w:trPr>
        <w:tc>
          <w:tcPr>
            <w:tcW w:w="2560" w:type="dxa"/>
            <w:tcBorders>
              <w:top w:val="nil"/>
              <w:left w:val="nil"/>
              <w:bottom w:val="nil"/>
              <w:right w:val="nil"/>
            </w:tcBorders>
            <w:shd w:val="clear" w:color="auto" w:fill="auto"/>
            <w:noWrap/>
            <w:vAlign w:val="bottom"/>
            <w:hideMark/>
          </w:tcPr>
          <w:p w14:paraId="5E6B6037"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monticola</w:t>
            </w:r>
            <w:proofErr w:type="spellEnd"/>
          </w:p>
        </w:tc>
        <w:tc>
          <w:tcPr>
            <w:tcW w:w="940" w:type="dxa"/>
            <w:tcBorders>
              <w:top w:val="nil"/>
              <w:left w:val="nil"/>
              <w:bottom w:val="nil"/>
              <w:right w:val="nil"/>
            </w:tcBorders>
            <w:shd w:val="clear" w:color="auto" w:fill="auto"/>
            <w:noWrap/>
            <w:vAlign w:val="bottom"/>
            <w:hideMark/>
          </w:tcPr>
          <w:p w14:paraId="585710E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1F30F9A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62.1</w:t>
            </w:r>
          </w:p>
        </w:tc>
        <w:tc>
          <w:tcPr>
            <w:tcW w:w="860" w:type="dxa"/>
            <w:tcBorders>
              <w:top w:val="nil"/>
              <w:left w:val="nil"/>
              <w:bottom w:val="nil"/>
              <w:right w:val="nil"/>
            </w:tcBorders>
            <w:shd w:val="clear" w:color="auto" w:fill="auto"/>
            <w:noWrap/>
            <w:vAlign w:val="bottom"/>
            <w:hideMark/>
          </w:tcPr>
          <w:p w14:paraId="34E5BC2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6C6F16A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75.1</w:t>
            </w:r>
          </w:p>
        </w:tc>
        <w:tc>
          <w:tcPr>
            <w:tcW w:w="980" w:type="dxa"/>
            <w:tcBorders>
              <w:top w:val="nil"/>
              <w:left w:val="nil"/>
              <w:bottom w:val="nil"/>
              <w:right w:val="nil"/>
            </w:tcBorders>
            <w:shd w:val="clear" w:color="auto" w:fill="auto"/>
            <w:noWrap/>
            <w:vAlign w:val="bottom"/>
            <w:hideMark/>
          </w:tcPr>
          <w:p w14:paraId="7CC3F3C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82.8</w:t>
            </w:r>
          </w:p>
        </w:tc>
        <w:tc>
          <w:tcPr>
            <w:tcW w:w="920" w:type="dxa"/>
            <w:tcBorders>
              <w:top w:val="nil"/>
              <w:left w:val="nil"/>
              <w:bottom w:val="nil"/>
              <w:right w:val="nil"/>
            </w:tcBorders>
            <w:shd w:val="clear" w:color="auto" w:fill="auto"/>
            <w:noWrap/>
            <w:vAlign w:val="bottom"/>
            <w:hideMark/>
          </w:tcPr>
          <w:p w14:paraId="046B283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90.3</w:t>
            </w:r>
          </w:p>
        </w:tc>
        <w:tc>
          <w:tcPr>
            <w:tcW w:w="200" w:type="dxa"/>
            <w:tcBorders>
              <w:top w:val="nil"/>
              <w:left w:val="nil"/>
              <w:bottom w:val="nil"/>
              <w:right w:val="nil"/>
            </w:tcBorders>
            <w:shd w:val="clear" w:color="auto" w:fill="auto"/>
            <w:noWrap/>
            <w:vAlign w:val="bottom"/>
            <w:hideMark/>
          </w:tcPr>
          <w:p w14:paraId="1DF30F5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09F4C8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4A47901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0.60</w:t>
            </w:r>
          </w:p>
        </w:tc>
        <w:tc>
          <w:tcPr>
            <w:tcW w:w="800" w:type="dxa"/>
            <w:tcBorders>
              <w:top w:val="nil"/>
              <w:left w:val="nil"/>
              <w:bottom w:val="nil"/>
              <w:right w:val="nil"/>
            </w:tcBorders>
            <w:shd w:val="clear" w:color="auto" w:fill="auto"/>
            <w:noWrap/>
            <w:vAlign w:val="bottom"/>
            <w:hideMark/>
          </w:tcPr>
          <w:p w14:paraId="366E986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4BDA1C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0.92</w:t>
            </w:r>
          </w:p>
        </w:tc>
        <w:tc>
          <w:tcPr>
            <w:tcW w:w="920" w:type="dxa"/>
            <w:tcBorders>
              <w:top w:val="nil"/>
              <w:left w:val="nil"/>
              <w:bottom w:val="nil"/>
              <w:right w:val="nil"/>
            </w:tcBorders>
            <w:shd w:val="clear" w:color="auto" w:fill="auto"/>
            <w:noWrap/>
            <w:vAlign w:val="bottom"/>
            <w:hideMark/>
          </w:tcPr>
          <w:p w14:paraId="097907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0.72</w:t>
            </w:r>
          </w:p>
        </w:tc>
        <w:tc>
          <w:tcPr>
            <w:tcW w:w="640" w:type="dxa"/>
            <w:tcBorders>
              <w:top w:val="nil"/>
              <w:left w:val="nil"/>
              <w:bottom w:val="nil"/>
              <w:right w:val="nil"/>
            </w:tcBorders>
            <w:shd w:val="clear" w:color="auto" w:fill="auto"/>
            <w:noWrap/>
            <w:vAlign w:val="bottom"/>
            <w:hideMark/>
          </w:tcPr>
          <w:p w14:paraId="0316299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0.60</w:t>
            </w:r>
          </w:p>
        </w:tc>
      </w:tr>
      <w:tr w:rsidR="004D25E4" w:rsidRPr="004D25E4" w14:paraId="6254327A" w14:textId="77777777" w:rsidTr="004D25E4">
        <w:trPr>
          <w:trHeight w:val="320"/>
        </w:trPr>
        <w:tc>
          <w:tcPr>
            <w:tcW w:w="2560" w:type="dxa"/>
            <w:tcBorders>
              <w:top w:val="nil"/>
              <w:left w:val="nil"/>
              <w:bottom w:val="nil"/>
              <w:right w:val="nil"/>
            </w:tcBorders>
            <w:shd w:val="clear" w:color="auto" w:fill="auto"/>
            <w:noWrap/>
            <w:vAlign w:val="bottom"/>
            <w:hideMark/>
          </w:tcPr>
          <w:p w14:paraId="14742AAB"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Chamaecyparis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lawsonia</w:t>
            </w:r>
            <w:proofErr w:type="spellEnd"/>
          </w:p>
        </w:tc>
        <w:tc>
          <w:tcPr>
            <w:tcW w:w="940" w:type="dxa"/>
            <w:tcBorders>
              <w:top w:val="nil"/>
              <w:left w:val="nil"/>
              <w:bottom w:val="nil"/>
              <w:right w:val="nil"/>
            </w:tcBorders>
            <w:shd w:val="clear" w:color="auto" w:fill="auto"/>
            <w:noWrap/>
            <w:vAlign w:val="bottom"/>
            <w:hideMark/>
          </w:tcPr>
          <w:p w14:paraId="4795A89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5372A36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50.0</w:t>
            </w:r>
          </w:p>
        </w:tc>
        <w:tc>
          <w:tcPr>
            <w:tcW w:w="860" w:type="dxa"/>
            <w:tcBorders>
              <w:top w:val="nil"/>
              <w:left w:val="nil"/>
              <w:bottom w:val="nil"/>
              <w:right w:val="nil"/>
            </w:tcBorders>
            <w:shd w:val="clear" w:color="auto" w:fill="auto"/>
            <w:noWrap/>
            <w:vAlign w:val="bottom"/>
            <w:hideMark/>
          </w:tcPr>
          <w:p w14:paraId="6FF4960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152BF63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21.7</w:t>
            </w:r>
          </w:p>
        </w:tc>
        <w:tc>
          <w:tcPr>
            <w:tcW w:w="980" w:type="dxa"/>
            <w:tcBorders>
              <w:top w:val="nil"/>
              <w:left w:val="nil"/>
              <w:bottom w:val="nil"/>
              <w:right w:val="nil"/>
            </w:tcBorders>
            <w:shd w:val="clear" w:color="auto" w:fill="auto"/>
            <w:noWrap/>
            <w:vAlign w:val="bottom"/>
            <w:hideMark/>
          </w:tcPr>
          <w:p w14:paraId="5292537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31.4</w:t>
            </w:r>
          </w:p>
        </w:tc>
        <w:tc>
          <w:tcPr>
            <w:tcW w:w="920" w:type="dxa"/>
            <w:tcBorders>
              <w:top w:val="nil"/>
              <w:left w:val="nil"/>
              <w:bottom w:val="nil"/>
              <w:right w:val="nil"/>
            </w:tcBorders>
            <w:shd w:val="clear" w:color="auto" w:fill="auto"/>
            <w:noWrap/>
            <w:vAlign w:val="bottom"/>
            <w:hideMark/>
          </w:tcPr>
          <w:p w14:paraId="52988C6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115.6</w:t>
            </w:r>
          </w:p>
        </w:tc>
        <w:tc>
          <w:tcPr>
            <w:tcW w:w="200" w:type="dxa"/>
            <w:tcBorders>
              <w:top w:val="nil"/>
              <w:left w:val="nil"/>
              <w:bottom w:val="nil"/>
              <w:right w:val="nil"/>
            </w:tcBorders>
            <w:shd w:val="clear" w:color="auto" w:fill="auto"/>
            <w:noWrap/>
            <w:vAlign w:val="bottom"/>
            <w:hideMark/>
          </w:tcPr>
          <w:p w14:paraId="414FA15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6ED507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793582A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0.46</w:t>
            </w:r>
          </w:p>
        </w:tc>
        <w:tc>
          <w:tcPr>
            <w:tcW w:w="800" w:type="dxa"/>
            <w:tcBorders>
              <w:top w:val="nil"/>
              <w:left w:val="nil"/>
              <w:bottom w:val="nil"/>
              <w:right w:val="nil"/>
            </w:tcBorders>
            <w:shd w:val="clear" w:color="auto" w:fill="auto"/>
            <w:noWrap/>
            <w:vAlign w:val="bottom"/>
            <w:hideMark/>
          </w:tcPr>
          <w:p w14:paraId="14E155A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23A072A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0.21</w:t>
            </w:r>
          </w:p>
        </w:tc>
        <w:tc>
          <w:tcPr>
            <w:tcW w:w="920" w:type="dxa"/>
            <w:tcBorders>
              <w:top w:val="nil"/>
              <w:left w:val="nil"/>
              <w:bottom w:val="nil"/>
              <w:right w:val="nil"/>
            </w:tcBorders>
            <w:shd w:val="clear" w:color="auto" w:fill="auto"/>
            <w:noWrap/>
            <w:vAlign w:val="bottom"/>
            <w:hideMark/>
          </w:tcPr>
          <w:p w14:paraId="5D5AB82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0.55</w:t>
            </w:r>
          </w:p>
        </w:tc>
        <w:tc>
          <w:tcPr>
            <w:tcW w:w="640" w:type="dxa"/>
            <w:tcBorders>
              <w:top w:val="nil"/>
              <w:left w:val="nil"/>
              <w:bottom w:val="nil"/>
              <w:right w:val="nil"/>
            </w:tcBorders>
            <w:shd w:val="clear" w:color="auto" w:fill="auto"/>
            <w:noWrap/>
            <w:vAlign w:val="bottom"/>
            <w:hideMark/>
          </w:tcPr>
          <w:p w14:paraId="7C584B7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0.55</w:t>
            </w:r>
          </w:p>
        </w:tc>
      </w:tr>
      <w:tr w:rsidR="004D25E4" w:rsidRPr="004D25E4" w14:paraId="3E11585E" w14:textId="77777777" w:rsidTr="004D25E4">
        <w:trPr>
          <w:trHeight w:val="320"/>
        </w:trPr>
        <w:tc>
          <w:tcPr>
            <w:tcW w:w="2560" w:type="dxa"/>
            <w:tcBorders>
              <w:top w:val="nil"/>
              <w:left w:val="nil"/>
              <w:bottom w:val="nil"/>
              <w:right w:val="nil"/>
            </w:tcBorders>
            <w:shd w:val="clear" w:color="auto" w:fill="auto"/>
            <w:noWrap/>
            <w:vAlign w:val="bottom"/>
            <w:hideMark/>
          </w:tcPr>
          <w:p w14:paraId="53216423"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Calocedrus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decurrens</w:t>
            </w:r>
            <w:proofErr w:type="spellEnd"/>
          </w:p>
        </w:tc>
        <w:tc>
          <w:tcPr>
            <w:tcW w:w="940" w:type="dxa"/>
            <w:tcBorders>
              <w:top w:val="nil"/>
              <w:left w:val="nil"/>
              <w:bottom w:val="nil"/>
              <w:right w:val="nil"/>
            </w:tcBorders>
            <w:shd w:val="clear" w:color="auto" w:fill="auto"/>
            <w:noWrap/>
            <w:vAlign w:val="bottom"/>
            <w:hideMark/>
          </w:tcPr>
          <w:p w14:paraId="430B692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1.52</w:t>
            </w:r>
          </w:p>
        </w:tc>
        <w:tc>
          <w:tcPr>
            <w:tcW w:w="840" w:type="dxa"/>
            <w:tcBorders>
              <w:top w:val="nil"/>
              <w:left w:val="nil"/>
              <w:bottom w:val="nil"/>
              <w:right w:val="nil"/>
            </w:tcBorders>
            <w:shd w:val="clear" w:color="auto" w:fill="auto"/>
            <w:noWrap/>
            <w:vAlign w:val="bottom"/>
            <w:hideMark/>
          </w:tcPr>
          <w:p w14:paraId="27CEFB1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4A83014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1ED5314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25.3</w:t>
            </w:r>
          </w:p>
        </w:tc>
        <w:tc>
          <w:tcPr>
            <w:tcW w:w="980" w:type="dxa"/>
            <w:tcBorders>
              <w:top w:val="nil"/>
              <w:left w:val="nil"/>
              <w:bottom w:val="nil"/>
              <w:right w:val="nil"/>
            </w:tcBorders>
            <w:shd w:val="clear" w:color="auto" w:fill="auto"/>
            <w:noWrap/>
            <w:vAlign w:val="bottom"/>
            <w:hideMark/>
          </w:tcPr>
          <w:p w14:paraId="73CF350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46.6</w:t>
            </w:r>
          </w:p>
        </w:tc>
        <w:tc>
          <w:tcPr>
            <w:tcW w:w="920" w:type="dxa"/>
            <w:tcBorders>
              <w:top w:val="nil"/>
              <w:left w:val="nil"/>
              <w:bottom w:val="nil"/>
              <w:right w:val="nil"/>
            </w:tcBorders>
            <w:shd w:val="clear" w:color="auto" w:fill="auto"/>
            <w:noWrap/>
            <w:vAlign w:val="bottom"/>
            <w:hideMark/>
          </w:tcPr>
          <w:p w14:paraId="6F31F9A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105.0</w:t>
            </w:r>
          </w:p>
        </w:tc>
        <w:tc>
          <w:tcPr>
            <w:tcW w:w="200" w:type="dxa"/>
            <w:tcBorders>
              <w:top w:val="nil"/>
              <w:left w:val="nil"/>
              <w:bottom w:val="nil"/>
              <w:right w:val="nil"/>
            </w:tcBorders>
            <w:shd w:val="clear" w:color="auto" w:fill="auto"/>
            <w:noWrap/>
            <w:vAlign w:val="bottom"/>
            <w:hideMark/>
          </w:tcPr>
          <w:p w14:paraId="6B443B3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3A1617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740" w:type="dxa"/>
            <w:tcBorders>
              <w:top w:val="nil"/>
              <w:left w:val="nil"/>
              <w:bottom w:val="nil"/>
              <w:right w:val="nil"/>
            </w:tcBorders>
            <w:shd w:val="clear" w:color="auto" w:fill="auto"/>
            <w:noWrap/>
            <w:vAlign w:val="bottom"/>
            <w:hideMark/>
          </w:tcPr>
          <w:p w14:paraId="5124BEA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09B34E9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3EDA874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0.34</w:t>
            </w:r>
          </w:p>
        </w:tc>
        <w:tc>
          <w:tcPr>
            <w:tcW w:w="920" w:type="dxa"/>
            <w:tcBorders>
              <w:top w:val="nil"/>
              <w:left w:val="nil"/>
              <w:bottom w:val="nil"/>
              <w:right w:val="nil"/>
            </w:tcBorders>
            <w:shd w:val="clear" w:color="auto" w:fill="auto"/>
            <w:noWrap/>
            <w:vAlign w:val="bottom"/>
            <w:hideMark/>
          </w:tcPr>
          <w:p w14:paraId="60840D1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0.62</w:t>
            </w:r>
          </w:p>
        </w:tc>
        <w:tc>
          <w:tcPr>
            <w:tcW w:w="640" w:type="dxa"/>
            <w:tcBorders>
              <w:top w:val="nil"/>
              <w:left w:val="nil"/>
              <w:bottom w:val="nil"/>
              <w:right w:val="nil"/>
            </w:tcBorders>
            <w:shd w:val="clear" w:color="auto" w:fill="auto"/>
            <w:noWrap/>
            <w:vAlign w:val="bottom"/>
            <w:hideMark/>
          </w:tcPr>
          <w:p w14:paraId="44F675C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0.50</w:t>
            </w:r>
          </w:p>
        </w:tc>
      </w:tr>
      <w:tr w:rsidR="004D25E4" w:rsidRPr="004D25E4" w14:paraId="48B7E4CD" w14:textId="77777777" w:rsidTr="004D25E4">
        <w:trPr>
          <w:trHeight w:val="320"/>
        </w:trPr>
        <w:tc>
          <w:tcPr>
            <w:tcW w:w="2560" w:type="dxa"/>
            <w:tcBorders>
              <w:top w:val="nil"/>
              <w:left w:val="nil"/>
              <w:bottom w:val="nil"/>
              <w:right w:val="nil"/>
            </w:tcBorders>
            <w:shd w:val="clear" w:color="auto" w:fill="auto"/>
            <w:noWrap/>
            <w:vAlign w:val="bottom"/>
            <w:hideMark/>
          </w:tcPr>
          <w:p w14:paraId="3A77D867"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amabilis</w:t>
            </w:r>
            <w:proofErr w:type="spellEnd"/>
          </w:p>
        </w:tc>
        <w:tc>
          <w:tcPr>
            <w:tcW w:w="940" w:type="dxa"/>
            <w:tcBorders>
              <w:top w:val="nil"/>
              <w:left w:val="nil"/>
              <w:bottom w:val="nil"/>
              <w:right w:val="nil"/>
            </w:tcBorders>
            <w:shd w:val="clear" w:color="auto" w:fill="auto"/>
            <w:noWrap/>
            <w:vAlign w:val="bottom"/>
            <w:hideMark/>
          </w:tcPr>
          <w:p w14:paraId="22B5C17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1.19</w:t>
            </w:r>
          </w:p>
        </w:tc>
        <w:tc>
          <w:tcPr>
            <w:tcW w:w="840" w:type="dxa"/>
            <w:tcBorders>
              <w:top w:val="nil"/>
              <w:left w:val="nil"/>
              <w:bottom w:val="nil"/>
              <w:right w:val="nil"/>
            </w:tcBorders>
            <w:shd w:val="clear" w:color="auto" w:fill="auto"/>
            <w:noWrap/>
            <w:vAlign w:val="bottom"/>
            <w:hideMark/>
          </w:tcPr>
          <w:p w14:paraId="31CC724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51.3</w:t>
            </w:r>
          </w:p>
        </w:tc>
        <w:tc>
          <w:tcPr>
            <w:tcW w:w="860" w:type="dxa"/>
            <w:tcBorders>
              <w:top w:val="nil"/>
              <w:left w:val="nil"/>
              <w:bottom w:val="nil"/>
              <w:right w:val="nil"/>
            </w:tcBorders>
            <w:shd w:val="clear" w:color="auto" w:fill="auto"/>
            <w:noWrap/>
            <w:vAlign w:val="bottom"/>
            <w:hideMark/>
          </w:tcPr>
          <w:p w14:paraId="0B48415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E00827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38.4</w:t>
            </w:r>
          </w:p>
        </w:tc>
        <w:tc>
          <w:tcPr>
            <w:tcW w:w="980" w:type="dxa"/>
            <w:tcBorders>
              <w:top w:val="nil"/>
              <w:left w:val="nil"/>
              <w:bottom w:val="nil"/>
              <w:right w:val="nil"/>
            </w:tcBorders>
            <w:shd w:val="clear" w:color="auto" w:fill="auto"/>
            <w:noWrap/>
            <w:vAlign w:val="bottom"/>
            <w:hideMark/>
          </w:tcPr>
          <w:p w14:paraId="249B29B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32.0</w:t>
            </w:r>
          </w:p>
        </w:tc>
        <w:tc>
          <w:tcPr>
            <w:tcW w:w="920" w:type="dxa"/>
            <w:tcBorders>
              <w:top w:val="nil"/>
              <w:left w:val="nil"/>
              <w:bottom w:val="nil"/>
              <w:right w:val="nil"/>
            </w:tcBorders>
            <w:shd w:val="clear" w:color="auto" w:fill="auto"/>
            <w:noWrap/>
            <w:vAlign w:val="bottom"/>
            <w:hideMark/>
          </w:tcPr>
          <w:p w14:paraId="6F9B1FF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2D2687E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A38408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c>
          <w:tcPr>
            <w:tcW w:w="740" w:type="dxa"/>
            <w:tcBorders>
              <w:top w:val="nil"/>
              <w:left w:val="nil"/>
              <w:bottom w:val="nil"/>
              <w:right w:val="nil"/>
            </w:tcBorders>
            <w:shd w:val="clear" w:color="auto" w:fill="auto"/>
            <w:noWrap/>
            <w:vAlign w:val="bottom"/>
            <w:hideMark/>
          </w:tcPr>
          <w:p w14:paraId="1B10107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254C9D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9D0662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6AEB6AE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6470715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0.49</w:t>
            </w:r>
          </w:p>
        </w:tc>
      </w:tr>
      <w:tr w:rsidR="004D25E4" w:rsidRPr="004D25E4" w14:paraId="662C4713" w14:textId="77777777" w:rsidTr="004D25E4">
        <w:trPr>
          <w:trHeight w:val="320"/>
        </w:trPr>
        <w:tc>
          <w:tcPr>
            <w:tcW w:w="2560" w:type="dxa"/>
            <w:tcBorders>
              <w:top w:val="nil"/>
              <w:left w:val="nil"/>
              <w:bottom w:val="nil"/>
              <w:right w:val="nil"/>
            </w:tcBorders>
            <w:shd w:val="clear" w:color="auto" w:fill="auto"/>
            <w:noWrap/>
            <w:vAlign w:val="bottom"/>
            <w:hideMark/>
          </w:tcPr>
          <w:p w14:paraId="51D1650A"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Pseudotsuga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menziesii</w:t>
            </w:r>
            <w:proofErr w:type="spellEnd"/>
          </w:p>
        </w:tc>
        <w:tc>
          <w:tcPr>
            <w:tcW w:w="940" w:type="dxa"/>
            <w:tcBorders>
              <w:top w:val="nil"/>
              <w:left w:val="nil"/>
              <w:bottom w:val="nil"/>
              <w:right w:val="nil"/>
            </w:tcBorders>
            <w:shd w:val="clear" w:color="auto" w:fill="auto"/>
            <w:noWrap/>
            <w:vAlign w:val="bottom"/>
            <w:hideMark/>
          </w:tcPr>
          <w:p w14:paraId="691DFEE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3EC9E98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54.3</w:t>
            </w:r>
          </w:p>
        </w:tc>
        <w:tc>
          <w:tcPr>
            <w:tcW w:w="860" w:type="dxa"/>
            <w:tcBorders>
              <w:top w:val="nil"/>
              <w:left w:val="nil"/>
              <w:bottom w:val="nil"/>
              <w:right w:val="nil"/>
            </w:tcBorders>
            <w:shd w:val="clear" w:color="auto" w:fill="auto"/>
            <w:noWrap/>
            <w:vAlign w:val="bottom"/>
            <w:hideMark/>
          </w:tcPr>
          <w:p w14:paraId="631167B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2DC4B8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26.2</w:t>
            </w:r>
          </w:p>
        </w:tc>
        <w:tc>
          <w:tcPr>
            <w:tcW w:w="980" w:type="dxa"/>
            <w:tcBorders>
              <w:top w:val="nil"/>
              <w:left w:val="nil"/>
              <w:bottom w:val="nil"/>
              <w:right w:val="nil"/>
            </w:tcBorders>
            <w:shd w:val="clear" w:color="auto" w:fill="auto"/>
            <w:noWrap/>
            <w:vAlign w:val="bottom"/>
            <w:hideMark/>
          </w:tcPr>
          <w:p w14:paraId="6EEFFBA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26.6</w:t>
            </w:r>
          </w:p>
        </w:tc>
        <w:tc>
          <w:tcPr>
            <w:tcW w:w="920" w:type="dxa"/>
            <w:tcBorders>
              <w:top w:val="nil"/>
              <w:left w:val="nil"/>
              <w:bottom w:val="nil"/>
              <w:right w:val="nil"/>
            </w:tcBorders>
            <w:shd w:val="clear" w:color="auto" w:fill="auto"/>
            <w:noWrap/>
            <w:vAlign w:val="bottom"/>
            <w:hideMark/>
          </w:tcPr>
          <w:p w14:paraId="0796437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105.8</w:t>
            </w:r>
          </w:p>
        </w:tc>
        <w:tc>
          <w:tcPr>
            <w:tcW w:w="200" w:type="dxa"/>
            <w:tcBorders>
              <w:top w:val="nil"/>
              <w:left w:val="nil"/>
              <w:bottom w:val="nil"/>
              <w:right w:val="nil"/>
            </w:tcBorders>
            <w:shd w:val="clear" w:color="auto" w:fill="auto"/>
            <w:noWrap/>
            <w:vAlign w:val="bottom"/>
            <w:hideMark/>
          </w:tcPr>
          <w:p w14:paraId="2AA5C64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4B45A2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05F435A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0.51</w:t>
            </w:r>
          </w:p>
        </w:tc>
        <w:tc>
          <w:tcPr>
            <w:tcW w:w="800" w:type="dxa"/>
            <w:tcBorders>
              <w:top w:val="nil"/>
              <w:left w:val="nil"/>
              <w:bottom w:val="nil"/>
              <w:right w:val="nil"/>
            </w:tcBorders>
            <w:shd w:val="clear" w:color="auto" w:fill="auto"/>
            <w:noWrap/>
            <w:vAlign w:val="bottom"/>
            <w:hideMark/>
          </w:tcPr>
          <w:p w14:paraId="04BB488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FDAE68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2BCA56F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0.61</w:t>
            </w:r>
          </w:p>
        </w:tc>
        <w:tc>
          <w:tcPr>
            <w:tcW w:w="640" w:type="dxa"/>
            <w:tcBorders>
              <w:top w:val="nil"/>
              <w:left w:val="nil"/>
              <w:bottom w:val="nil"/>
              <w:right w:val="nil"/>
            </w:tcBorders>
            <w:shd w:val="clear" w:color="auto" w:fill="auto"/>
            <w:noWrap/>
            <w:vAlign w:val="bottom"/>
            <w:hideMark/>
          </w:tcPr>
          <w:p w14:paraId="0C77AC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0.49</w:t>
            </w:r>
          </w:p>
        </w:tc>
      </w:tr>
      <w:tr w:rsidR="004D25E4" w:rsidRPr="004D25E4" w14:paraId="2FD764F1" w14:textId="77777777" w:rsidTr="004D25E4">
        <w:trPr>
          <w:trHeight w:val="320"/>
        </w:trPr>
        <w:tc>
          <w:tcPr>
            <w:tcW w:w="2560" w:type="dxa"/>
            <w:tcBorders>
              <w:top w:val="nil"/>
              <w:left w:val="nil"/>
              <w:bottom w:val="nil"/>
              <w:right w:val="nil"/>
            </w:tcBorders>
            <w:shd w:val="clear" w:color="auto" w:fill="auto"/>
            <w:noWrap/>
            <w:vAlign w:val="bottom"/>
            <w:hideMark/>
          </w:tcPr>
          <w:p w14:paraId="4BAF9C9D"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concolor</w:t>
            </w:r>
            <w:proofErr w:type="spellEnd"/>
          </w:p>
        </w:tc>
        <w:tc>
          <w:tcPr>
            <w:tcW w:w="940" w:type="dxa"/>
            <w:tcBorders>
              <w:top w:val="nil"/>
              <w:left w:val="nil"/>
              <w:bottom w:val="nil"/>
              <w:right w:val="nil"/>
            </w:tcBorders>
            <w:shd w:val="clear" w:color="auto" w:fill="auto"/>
            <w:noWrap/>
            <w:vAlign w:val="bottom"/>
            <w:hideMark/>
          </w:tcPr>
          <w:p w14:paraId="2B17FE6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1.22</w:t>
            </w:r>
          </w:p>
        </w:tc>
        <w:tc>
          <w:tcPr>
            <w:tcW w:w="840" w:type="dxa"/>
            <w:tcBorders>
              <w:top w:val="nil"/>
              <w:left w:val="nil"/>
              <w:bottom w:val="nil"/>
              <w:right w:val="nil"/>
            </w:tcBorders>
            <w:shd w:val="clear" w:color="auto" w:fill="auto"/>
            <w:noWrap/>
            <w:vAlign w:val="bottom"/>
            <w:hideMark/>
          </w:tcPr>
          <w:p w14:paraId="5287F80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46.3</w:t>
            </w:r>
          </w:p>
        </w:tc>
        <w:tc>
          <w:tcPr>
            <w:tcW w:w="860" w:type="dxa"/>
            <w:tcBorders>
              <w:top w:val="nil"/>
              <w:left w:val="nil"/>
              <w:bottom w:val="nil"/>
              <w:right w:val="nil"/>
            </w:tcBorders>
            <w:shd w:val="clear" w:color="auto" w:fill="auto"/>
            <w:noWrap/>
            <w:vAlign w:val="bottom"/>
            <w:hideMark/>
          </w:tcPr>
          <w:p w14:paraId="454233D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17CC04D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22.9</w:t>
            </w:r>
          </w:p>
        </w:tc>
        <w:tc>
          <w:tcPr>
            <w:tcW w:w="980" w:type="dxa"/>
            <w:tcBorders>
              <w:top w:val="nil"/>
              <w:left w:val="nil"/>
              <w:bottom w:val="nil"/>
              <w:right w:val="nil"/>
            </w:tcBorders>
            <w:shd w:val="clear" w:color="auto" w:fill="auto"/>
            <w:noWrap/>
            <w:vAlign w:val="bottom"/>
            <w:hideMark/>
          </w:tcPr>
          <w:p w14:paraId="08E2935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44.5</w:t>
            </w:r>
          </w:p>
        </w:tc>
        <w:tc>
          <w:tcPr>
            <w:tcW w:w="920" w:type="dxa"/>
            <w:tcBorders>
              <w:top w:val="nil"/>
              <w:left w:val="nil"/>
              <w:bottom w:val="nil"/>
              <w:right w:val="nil"/>
            </w:tcBorders>
            <w:shd w:val="clear" w:color="auto" w:fill="auto"/>
            <w:noWrap/>
            <w:vAlign w:val="bottom"/>
            <w:hideMark/>
          </w:tcPr>
          <w:p w14:paraId="773BEF6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97.3</w:t>
            </w:r>
          </w:p>
        </w:tc>
        <w:tc>
          <w:tcPr>
            <w:tcW w:w="200" w:type="dxa"/>
            <w:tcBorders>
              <w:top w:val="nil"/>
              <w:left w:val="nil"/>
              <w:bottom w:val="nil"/>
              <w:right w:val="nil"/>
            </w:tcBorders>
            <w:shd w:val="clear" w:color="auto" w:fill="auto"/>
            <w:noWrap/>
            <w:vAlign w:val="bottom"/>
            <w:hideMark/>
          </w:tcPr>
          <w:p w14:paraId="515D6C4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810FDA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740" w:type="dxa"/>
            <w:tcBorders>
              <w:top w:val="nil"/>
              <w:left w:val="nil"/>
              <w:bottom w:val="nil"/>
              <w:right w:val="nil"/>
            </w:tcBorders>
            <w:shd w:val="clear" w:color="auto" w:fill="auto"/>
            <w:noWrap/>
            <w:vAlign w:val="bottom"/>
            <w:hideMark/>
          </w:tcPr>
          <w:p w14:paraId="0EDE9E5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0D6C764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1503188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32D0C17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0.67</w:t>
            </w:r>
          </w:p>
        </w:tc>
        <w:tc>
          <w:tcPr>
            <w:tcW w:w="640" w:type="dxa"/>
            <w:tcBorders>
              <w:top w:val="nil"/>
              <w:left w:val="nil"/>
              <w:bottom w:val="nil"/>
              <w:right w:val="nil"/>
            </w:tcBorders>
            <w:shd w:val="clear" w:color="auto" w:fill="auto"/>
            <w:noWrap/>
            <w:vAlign w:val="bottom"/>
            <w:hideMark/>
          </w:tcPr>
          <w:p w14:paraId="0D9BDF6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0.43</w:t>
            </w:r>
          </w:p>
        </w:tc>
      </w:tr>
      <w:tr w:rsidR="004D25E4" w:rsidRPr="004D25E4" w14:paraId="57EE8CF7" w14:textId="77777777" w:rsidTr="004D25E4">
        <w:trPr>
          <w:trHeight w:val="320"/>
        </w:trPr>
        <w:tc>
          <w:tcPr>
            <w:tcW w:w="2560" w:type="dxa"/>
            <w:tcBorders>
              <w:top w:val="nil"/>
              <w:left w:val="nil"/>
              <w:bottom w:val="nil"/>
              <w:right w:val="nil"/>
            </w:tcBorders>
            <w:shd w:val="clear" w:color="auto" w:fill="auto"/>
            <w:noWrap/>
            <w:vAlign w:val="bottom"/>
            <w:hideMark/>
          </w:tcPr>
          <w:p w14:paraId="75482D31"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Thuja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plicata</w:t>
            </w:r>
            <w:proofErr w:type="spellEnd"/>
          </w:p>
        </w:tc>
        <w:tc>
          <w:tcPr>
            <w:tcW w:w="940" w:type="dxa"/>
            <w:tcBorders>
              <w:top w:val="nil"/>
              <w:left w:val="nil"/>
              <w:bottom w:val="nil"/>
              <w:right w:val="nil"/>
            </w:tcBorders>
            <w:shd w:val="clear" w:color="auto" w:fill="auto"/>
            <w:noWrap/>
            <w:vAlign w:val="bottom"/>
            <w:hideMark/>
          </w:tcPr>
          <w:p w14:paraId="6CFAA11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6603E08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51.2</w:t>
            </w:r>
          </w:p>
        </w:tc>
        <w:tc>
          <w:tcPr>
            <w:tcW w:w="860" w:type="dxa"/>
            <w:tcBorders>
              <w:top w:val="nil"/>
              <w:left w:val="nil"/>
              <w:bottom w:val="nil"/>
              <w:right w:val="nil"/>
            </w:tcBorders>
            <w:shd w:val="clear" w:color="auto" w:fill="auto"/>
            <w:noWrap/>
            <w:vAlign w:val="bottom"/>
            <w:hideMark/>
          </w:tcPr>
          <w:p w14:paraId="3DC972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445576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42.4</w:t>
            </w:r>
          </w:p>
        </w:tc>
        <w:tc>
          <w:tcPr>
            <w:tcW w:w="980" w:type="dxa"/>
            <w:tcBorders>
              <w:top w:val="nil"/>
              <w:left w:val="nil"/>
              <w:bottom w:val="nil"/>
              <w:right w:val="nil"/>
            </w:tcBorders>
            <w:shd w:val="clear" w:color="auto" w:fill="auto"/>
            <w:noWrap/>
            <w:vAlign w:val="bottom"/>
            <w:hideMark/>
          </w:tcPr>
          <w:p w14:paraId="2336976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45.7</w:t>
            </w:r>
          </w:p>
        </w:tc>
        <w:tc>
          <w:tcPr>
            <w:tcW w:w="920" w:type="dxa"/>
            <w:tcBorders>
              <w:top w:val="nil"/>
              <w:left w:val="nil"/>
              <w:bottom w:val="nil"/>
              <w:right w:val="nil"/>
            </w:tcBorders>
            <w:shd w:val="clear" w:color="auto" w:fill="auto"/>
            <w:noWrap/>
            <w:vAlign w:val="bottom"/>
            <w:hideMark/>
          </w:tcPr>
          <w:p w14:paraId="005A4E6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113.2</w:t>
            </w:r>
          </w:p>
        </w:tc>
        <w:tc>
          <w:tcPr>
            <w:tcW w:w="200" w:type="dxa"/>
            <w:tcBorders>
              <w:top w:val="nil"/>
              <w:left w:val="nil"/>
              <w:bottom w:val="nil"/>
              <w:right w:val="nil"/>
            </w:tcBorders>
            <w:shd w:val="clear" w:color="auto" w:fill="auto"/>
            <w:noWrap/>
            <w:vAlign w:val="bottom"/>
            <w:hideMark/>
          </w:tcPr>
          <w:p w14:paraId="237EFAB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9663AB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41E86C9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0C9A56A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7FA822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005F20C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0.57</w:t>
            </w:r>
          </w:p>
        </w:tc>
        <w:tc>
          <w:tcPr>
            <w:tcW w:w="640" w:type="dxa"/>
            <w:tcBorders>
              <w:top w:val="nil"/>
              <w:left w:val="nil"/>
              <w:bottom w:val="nil"/>
              <w:right w:val="nil"/>
            </w:tcBorders>
            <w:shd w:val="clear" w:color="auto" w:fill="auto"/>
            <w:noWrap/>
            <w:vAlign w:val="bottom"/>
            <w:hideMark/>
          </w:tcPr>
          <w:p w14:paraId="5C7A392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0.43</w:t>
            </w:r>
          </w:p>
        </w:tc>
      </w:tr>
      <w:tr w:rsidR="004D25E4" w:rsidRPr="004D25E4" w14:paraId="7854FCF6" w14:textId="77777777" w:rsidTr="004D25E4">
        <w:trPr>
          <w:trHeight w:val="320"/>
        </w:trPr>
        <w:tc>
          <w:tcPr>
            <w:tcW w:w="2560" w:type="dxa"/>
            <w:tcBorders>
              <w:top w:val="nil"/>
              <w:left w:val="nil"/>
              <w:bottom w:val="nil"/>
              <w:right w:val="nil"/>
            </w:tcBorders>
            <w:shd w:val="clear" w:color="auto" w:fill="auto"/>
            <w:noWrap/>
            <w:vAlign w:val="bottom"/>
            <w:hideMark/>
          </w:tcPr>
          <w:p w14:paraId="75A2D01F"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grandis</w:t>
            </w:r>
            <w:proofErr w:type="spellEnd"/>
          </w:p>
        </w:tc>
        <w:tc>
          <w:tcPr>
            <w:tcW w:w="940" w:type="dxa"/>
            <w:tcBorders>
              <w:top w:val="nil"/>
              <w:left w:val="nil"/>
              <w:bottom w:val="nil"/>
              <w:right w:val="nil"/>
            </w:tcBorders>
            <w:shd w:val="clear" w:color="auto" w:fill="auto"/>
            <w:noWrap/>
            <w:vAlign w:val="bottom"/>
            <w:hideMark/>
          </w:tcPr>
          <w:p w14:paraId="021720C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1.17</w:t>
            </w:r>
          </w:p>
        </w:tc>
        <w:tc>
          <w:tcPr>
            <w:tcW w:w="840" w:type="dxa"/>
            <w:tcBorders>
              <w:top w:val="nil"/>
              <w:left w:val="nil"/>
              <w:bottom w:val="nil"/>
              <w:right w:val="nil"/>
            </w:tcBorders>
            <w:shd w:val="clear" w:color="auto" w:fill="auto"/>
            <w:noWrap/>
            <w:vAlign w:val="bottom"/>
            <w:hideMark/>
          </w:tcPr>
          <w:p w14:paraId="4C518BA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59.4</w:t>
            </w:r>
          </w:p>
        </w:tc>
        <w:tc>
          <w:tcPr>
            <w:tcW w:w="860" w:type="dxa"/>
            <w:tcBorders>
              <w:top w:val="nil"/>
              <w:left w:val="nil"/>
              <w:bottom w:val="nil"/>
              <w:right w:val="nil"/>
            </w:tcBorders>
            <w:shd w:val="clear" w:color="auto" w:fill="auto"/>
            <w:noWrap/>
            <w:vAlign w:val="bottom"/>
            <w:hideMark/>
          </w:tcPr>
          <w:p w14:paraId="6F68185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077B47D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15.1</w:t>
            </w:r>
          </w:p>
        </w:tc>
        <w:tc>
          <w:tcPr>
            <w:tcW w:w="980" w:type="dxa"/>
            <w:tcBorders>
              <w:top w:val="nil"/>
              <w:left w:val="nil"/>
              <w:bottom w:val="nil"/>
              <w:right w:val="nil"/>
            </w:tcBorders>
            <w:shd w:val="clear" w:color="auto" w:fill="auto"/>
            <w:noWrap/>
            <w:vAlign w:val="bottom"/>
            <w:hideMark/>
          </w:tcPr>
          <w:p w14:paraId="1F806C8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14.2</w:t>
            </w:r>
          </w:p>
        </w:tc>
        <w:tc>
          <w:tcPr>
            <w:tcW w:w="920" w:type="dxa"/>
            <w:tcBorders>
              <w:top w:val="nil"/>
              <w:left w:val="nil"/>
              <w:bottom w:val="nil"/>
              <w:right w:val="nil"/>
            </w:tcBorders>
            <w:shd w:val="clear" w:color="auto" w:fill="auto"/>
            <w:noWrap/>
            <w:vAlign w:val="bottom"/>
            <w:hideMark/>
          </w:tcPr>
          <w:p w14:paraId="1CCF89C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88.9</w:t>
            </w:r>
          </w:p>
        </w:tc>
        <w:tc>
          <w:tcPr>
            <w:tcW w:w="200" w:type="dxa"/>
            <w:tcBorders>
              <w:top w:val="nil"/>
              <w:left w:val="nil"/>
              <w:bottom w:val="nil"/>
              <w:right w:val="nil"/>
            </w:tcBorders>
            <w:shd w:val="clear" w:color="auto" w:fill="auto"/>
            <w:noWrap/>
            <w:vAlign w:val="bottom"/>
            <w:hideMark/>
          </w:tcPr>
          <w:p w14:paraId="60E6376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AE7E0D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0.41</w:t>
            </w:r>
          </w:p>
        </w:tc>
        <w:tc>
          <w:tcPr>
            <w:tcW w:w="740" w:type="dxa"/>
            <w:tcBorders>
              <w:top w:val="nil"/>
              <w:left w:val="nil"/>
              <w:bottom w:val="nil"/>
              <w:right w:val="nil"/>
            </w:tcBorders>
            <w:shd w:val="clear" w:color="auto" w:fill="auto"/>
            <w:noWrap/>
            <w:vAlign w:val="bottom"/>
            <w:hideMark/>
          </w:tcPr>
          <w:p w14:paraId="2CA8F54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0.57</w:t>
            </w:r>
          </w:p>
        </w:tc>
        <w:tc>
          <w:tcPr>
            <w:tcW w:w="800" w:type="dxa"/>
            <w:tcBorders>
              <w:top w:val="nil"/>
              <w:left w:val="nil"/>
              <w:bottom w:val="nil"/>
              <w:right w:val="nil"/>
            </w:tcBorders>
            <w:shd w:val="clear" w:color="auto" w:fill="auto"/>
            <w:noWrap/>
            <w:vAlign w:val="bottom"/>
            <w:hideMark/>
          </w:tcPr>
          <w:p w14:paraId="68D5F9D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73DF43B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0.03</w:t>
            </w:r>
          </w:p>
        </w:tc>
        <w:tc>
          <w:tcPr>
            <w:tcW w:w="920" w:type="dxa"/>
            <w:tcBorders>
              <w:top w:val="nil"/>
              <w:left w:val="nil"/>
              <w:bottom w:val="nil"/>
              <w:right w:val="nil"/>
            </w:tcBorders>
            <w:shd w:val="clear" w:color="auto" w:fill="auto"/>
            <w:noWrap/>
            <w:vAlign w:val="bottom"/>
            <w:hideMark/>
          </w:tcPr>
          <w:p w14:paraId="57349DD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0.74</w:t>
            </w:r>
          </w:p>
        </w:tc>
        <w:tc>
          <w:tcPr>
            <w:tcW w:w="640" w:type="dxa"/>
            <w:tcBorders>
              <w:top w:val="nil"/>
              <w:left w:val="nil"/>
              <w:bottom w:val="nil"/>
              <w:right w:val="nil"/>
            </w:tcBorders>
            <w:shd w:val="clear" w:color="auto" w:fill="auto"/>
            <w:noWrap/>
            <w:vAlign w:val="bottom"/>
            <w:hideMark/>
          </w:tcPr>
          <w:p w14:paraId="18971D8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r>
      <w:tr w:rsidR="004D25E4" w:rsidRPr="004D25E4" w14:paraId="07307E07" w14:textId="77777777" w:rsidTr="004D25E4">
        <w:trPr>
          <w:trHeight w:val="320"/>
        </w:trPr>
        <w:tc>
          <w:tcPr>
            <w:tcW w:w="2560" w:type="dxa"/>
            <w:tcBorders>
              <w:top w:val="nil"/>
              <w:left w:val="nil"/>
              <w:bottom w:val="nil"/>
              <w:right w:val="nil"/>
            </w:tcBorders>
            <w:shd w:val="clear" w:color="auto" w:fill="auto"/>
            <w:noWrap/>
            <w:vAlign w:val="bottom"/>
            <w:hideMark/>
          </w:tcPr>
          <w:p w14:paraId="6F7974A8"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procera</w:t>
            </w:r>
            <w:proofErr w:type="spellEnd"/>
          </w:p>
        </w:tc>
        <w:tc>
          <w:tcPr>
            <w:tcW w:w="940" w:type="dxa"/>
            <w:tcBorders>
              <w:top w:val="nil"/>
              <w:left w:val="nil"/>
              <w:bottom w:val="nil"/>
              <w:right w:val="nil"/>
            </w:tcBorders>
            <w:shd w:val="clear" w:color="auto" w:fill="auto"/>
            <w:noWrap/>
            <w:vAlign w:val="bottom"/>
            <w:hideMark/>
          </w:tcPr>
          <w:p w14:paraId="217D44A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1.14</w:t>
            </w:r>
          </w:p>
        </w:tc>
        <w:tc>
          <w:tcPr>
            <w:tcW w:w="840" w:type="dxa"/>
            <w:tcBorders>
              <w:top w:val="nil"/>
              <w:left w:val="nil"/>
              <w:bottom w:val="nil"/>
              <w:right w:val="nil"/>
            </w:tcBorders>
            <w:shd w:val="clear" w:color="auto" w:fill="auto"/>
            <w:noWrap/>
            <w:vAlign w:val="bottom"/>
            <w:hideMark/>
          </w:tcPr>
          <w:p w14:paraId="5DBF524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55.1</w:t>
            </w:r>
          </w:p>
        </w:tc>
        <w:tc>
          <w:tcPr>
            <w:tcW w:w="860" w:type="dxa"/>
            <w:tcBorders>
              <w:top w:val="nil"/>
              <w:left w:val="nil"/>
              <w:bottom w:val="nil"/>
              <w:right w:val="nil"/>
            </w:tcBorders>
            <w:shd w:val="clear" w:color="auto" w:fill="auto"/>
            <w:noWrap/>
            <w:vAlign w:val="bottom"/>
            <w:hideMark/>
          </w:tcPr>
          <w:p w14:paraId="0FC4033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DBC799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14.6</w:t>
            </w:r>
          </w:p>
        </w:tc>
        <w:tc>
          <w:tcPr>
            <w:tcW w:w="980" w:type="dxa"/>
            <w:tcBorders>
              <w:top w:val="nil"/>
              <w:left w:val="nil"/>
              <w:bottom w:val="nil"/>
              <w:right w:val="nil"/>
            </w:tcBorders>
            <w:shd w:val="clear" w:color="auto" w:fill="auto"/>
            <w:noWrap/>
            <w:vAlign w:val="bottom"/>
            <w:hideMark/>
          </w:tcPr>
          <w:p w14:paraId="7291BEE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22.8</w:t>
            </w:r>
          </w:p>
        </w:tc>
        <w:tc>
          <w:tcPr>
            <w:tcW w:w="920" w:type="dxa"/>
            <w:tcBorders>
              <w:top w:val="nil"/>
              <w:left w:val="nil"/>
              <w:bottom w:val="nil"/>
              <w:right w:val="nil"/>
            </w:tcBorders>
            <w:shd w:val="clear" w:color="auto" w:fill="auto"/>
            <w:noWrap/>
            <w:vAlign w:val="bottom"/>
            <w:hideMark/>
          </w:tcPr>
          <w:p w14:paraId="5C5528A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101.4</w:t>
            </w:r>
          </w:p>
        </w:tc>
        <w:tc>
          <w:tcPr>
            <w:tcW w:w="200" w:type="dxa"/>
            <w:tcBorders>
              <w:top w:val="nil"/>
              <w:left w:val="nil"/>
              <w:bottom w:val="nil"/>
              <w:right w:val="nil"/>
            </w:tcBorders>
            <w:shd w:val="clear" w:color="auto" w:fill="auto"/>
            <w:noWrap/>
            <w:vAlign w:val="bottom"/>
            <w:hideMark/>
          </w:tcPr>
          <w:p w14:paraId="4A04E02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817804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0.39</w:t>
            </w:r>
          </w:p>
        </w:tc>
        <w:tc>
          <w:tcPr>
            <w:tcW w:w="740" w:type="dxa"/>
            <w:tcBorders>
              <w:top w:val="nil"/>
              <w:left w:val="nil"/>
              <w:bottom w:val="nil"/>
              <w:right w:val="nil"/>
            </w:tcBorders>
            <w:shd w:val="clear" w:color="auto" w:fill="auto"/>
            <w:noWrap/>
            <w:vAlign w:val="bottom"/>
            <w:hideMark/>
          </w:tcPr>
          <w:p w14:paraId="78A0C3E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0.52</w:t>
            </w:r>
          </w:p>
        </w:tc>
        <w:tc>
          <w:tcPr>
            <w:tcW w:w="800" w:type="dxa"/>
            <w:tcBorders>
              <w:top w:val="nil"/>
              <w:left w:val="nil"/>
              <w:bottom w:val="nil"/>
              <w:right w:val="nil"/>
            </w:tcBorders>
            <w:shd w:val="clear" w:color="auto" w:fill="auto"/>
            <w:noWrap/>
            <w:vAlign w:val="bottom"/>
            <w:hideMark/>
          </w:tcPr>
          <w:p w14:paraId="4A89A51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D8FCB4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0.10</w:t>
            </w:r>
          </w:p>
        </w:tc>
        <w:tc>
          <w:tcPr>
            <w:tcW w:w="920" w:type="dxa"/>
            <w:tcBorders>
              <w:top w:val="nil"/>
              <w:left w:val="nil"/>
              <w:bottom w:val="nil"/>
              <w:right w:val="nil"/>
            </w:tcBorders>
            <w:shd w:val="clear" w:color="auto" w:fill="auto"/>
            <w:noWrap/>
            <w:vAlign w:val="bottom"/>
            <w:hideMark/>
          </w:tcPr>
          <w:p w14:paraId="307583A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2747C3D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r>
      <w:tr w:rsidR="004D25E4" w:rsidRPr="004D25E4" w14:paraId="3D1F37D0" w14:textId="77777777" w:rsidTr="004D25E4">
        <w:trPr>
          <w:trHeight w:val="320"/>
        </w:trPr>
        <w:tc>
          <w:tcPr>
            <w:tcW w:w="2560" w:type="dxa"/>
            <w:tcBorders>
              <w:top w:val="nil"/>
              <w:left w:val="nil"/>
              <w:bottom w:val="nil"/>
              <w:right w:val="nil"/>
            </w:tcBorders>
            <w:shd w:val="clear" w:color="auto" w:fill="auto"/>
            <w:noWrap/>
            <w:vAlign w:val="bottom"/>
            <w:hideMark/>
          </w:tcPr>
          <w:p w14:paraId="6A5F7622"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Tsuga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heterophylla</w:t>
            </w:r>
            <w:proofErr w:type="spellEnd"/>
          </w:p>
        </w:tc>
        <w:tc>
          <w:tcPr>
            <w:tcW w:w="940" w:type="dxa"/>
            <w:tcBorders>
              <w:top w:val="nil"/>
              <w:left w:val="nil"/>
              <w:bottom w:val="nil"/>
              <w:right w:val="nil"/>
            </w:tcBorders>
            <w:shd w:val="clear" w:color="auto" w:fill="auto"/>
            <w:noWrap/>
            <w:vAlign w:val="bottom"/>
            <w:hideMark/>
          </w:tcPr>
          <w:p w14:paraId="6B43DAE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2531C6F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01AB56C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252D416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24.6</w:t>
            </w:r>
          </w:p>
        </w:tc>
        <w:tc>
          <w:tcPr>
            <w:tcW w:w="980" w:type="dxa"/>
            <w:tcBorders>
              <w:top w:val="nil"/>
              <w:left w:val="nil"/>
              <w:bottom w:val="nil"/>
              <w:right w:val="nil"/>
            </w:tcBorders>
            <w:shd w:val="clear" w:color="auto" w:fill="auto"/>
            <w:noWrap/>
            <w:vAlign w:val="bottom"/>
            <w:hideMark/>
          </w:tcPr>
          <w:p w14:paraId="5433B55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18.8</w:t>
            </w:r>
          </w:p>
        </w:tc>
        <w:tc>
          <w:tcPr>
            <w:tcW w:w="920" w:type="dxa"/>
            <w:tcBorders>
              <w:top w:val="nil"/>
              <w:left w:val="nil"/>
              <w:bottom w:val="nil"/>
              <w:right w:val="nil"/>
            </w:tcBorders>
            <w:shd w:val="clear" w:color="auto" w:fill="auto"/>
            <w:noWrap/>
            <w:vAlign w:val="bottom"/>
            <w:hideMark/>
          </w:tcPr>
          <w:p w14:paraId="5EC1753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68.4</w:t>
            </w:r>
          </w:p>
        </w:tc>
        <w:tc>
          <w:tcPr>
            <w:tcW w:w="200" w:type="dxa"/>
            <w:tcBorders>
              <w:top w:val="nil"/>
              <w:left w:val="nil"/>
              <w:bottom w:val="nil"/>
              <w:right w:val="nil"/>
            </w:tcBorders>
            <w:shd w:val="clear" w:color="auto" w:fill="auto"/>
            <w:noWrap/>
            <w:vAlign w:val="bottom"/>
            <w:hideMark/>
          </w:tcPr>
          <w:p w14:paraId="3EB9D2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9D837C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76E056B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176C3FF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2EDDCBB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0DDC995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0.92</w:t>
            </w:r>
          </w:p>
        </w:tc>
        <w:tc>
          <w:tcPr>
            <w:tcW w:w="640" w:type="dxa"/>
            <w:tcBorders>
              <w:top w:val="nil"/>
              <w:left w:val="nil"/>
              <w:bottom w:val="nil"/>
              <w:right w:val="nil"/>
            </w:tcBorders>
            <w:shd w:val="clear" w:color="auto" w:fill="auto"/>
            <w:noWrap/>
            <w:vAlign w:val="bottom"/>
            <w:hideMark/>
          </w:tcPr>
          <w:p w14:paraId="62F3C6D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r>
      <w:tr w:rsidR="004D25E4" w:rsidRPr="004D25E4" w14:paraId="669A8AA5" w14:textId="77777777" w:rsidTr="004D25E4">
        <w:trPr>
          <w:trHeight w:val="320"/>
        </w:trPr>
        <w:tc>
          <w:tcPr>
            <w:tcW w:w="2560" w:type="dxa"/>
            <w:tcBorders>
              <w:top w:val="nil"/>
              <w:left w:val="nil"/>
              <w:bottom w:val="nil"/>
              <w:right w:val="nil"/>
            </w:tcBorders>
            <w:shd w:val="clear" w:color="auto" w:fill="auto"/>
            <w:noWrap/>
            <w:vAlign w:val="bottom"/>
            <w:hideMark/>
          </w:tcPr>
          <w:p w14:paraId="71ACF203"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magnifica</w:t>
            </w:r>
            <w:proofErr w:type="spellEnd"/>
          </w:p>
        </w:tc>
        <w:tc>
          <w:tcPr>
            <w:tcW w:w="940" w:type="dxa"/>
            <w:tcBorders>
              <w:top w:val="nil"/>
              <w:left w:val="nil"/>
              <w:bottom w:val="nil"/>
              <w:right w:val="nil"/>
            </w:tcBorders>
            <w:shd w:val="clear" w:color="auto" w:fill="auto"/>
            <w:noWrap/>
            <w:vAlign w:val="bottom"/>
            <w:hideMark/>
          </w:tcPr>
          <w:p w14:paraId="12CD59E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0.99</w:t>
            </w:r>
          </w:p>
        </w:tc>
        <w:tc>
          <w:tcPr>
            <w:tcW w:w="840" w:type="dxa"/>
            <w:tcBorders>
              <w:top w:val="nil"/>
              <w:left w:val="nil"/>
              <w:bottom w:val="nil"/>
              <w:right w:val="nil"/>
            </w:tcBorders>
            <w:shd w:val="clear" w:color="auto" w:fill="auto"/>
            <w:noWrap/>
            <w:vAlign w:val="bottom"/>
            <w:hideMark/>
          </w:tcPr>
          <w:p w14:paraId="6AFF7DE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46.8</w:t>
            </w:r>
          </w:p>
        </w:tc>
        <w:tc>
          <w:tcPr>
            <w:tcW w:w="860" w:type="dxa"/>
            <w:tcBorders>
              <w:top w:val="nil"/>
              <w:left w:val="nil"/>
              <w:bottom w:val="nil"/>
              <w:right w:val="nil"/>
            </w:tcBorders>
            <w:shd w:val="clear" w:color="auto" w:fill="auto"/>
            <w:noWrap/>
            <w:vAlign w:val="bottom"/>
            <w:hideMark/>
          </w:tcPr>
          <w:p w14:paraId="668D4E6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60660D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18.0</w:t>
            </w:r>
          </w:p>
        </w:tc>
        <w:tc>
          <w:tcPr>
            <w:tcW w:w="980" w:type="dxa"/>
            <w:tcBorders>
              <w:top w:val="nil"/>
              <w:left w:val="nil"/>
              <w:bottom w:val="nil"/>
              <w:right w:val="nil"/>
            </w:tcBorders>
            <w:shd w:val="clear" w:color="auto" w:fill="auto"/>
            <w:noWrap/>
            <w:vAlign w:val="bottom"/>
            <w:hideMark/>
          </w:tcPr>
          <w:p w14:paraId="4DBF2A7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32.1</w:t>
            </w:r>
          </w:p>
        </w:tc>
        <w:tc>
          <w:tcPr>
            <w:tcW w:w="920" w:type="dxa"/>
            <w:tcBorders>
              <w:top w:val="nil"/>
              <w:left w:val="nil"/>
              <w:bottom w:val="nil"/>
              <w:right w:val="nil"/>
            </w:tcBorders>
            <w:shd w:val="clear" w:color="auto" w:fill="auto"/>
            <w:noWrap/>
            <w:vAlign w:val="bottom"/>
            <w:hideMark/>
          </w:tcPr>
          <w:p w14:paraId="39CD272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101.7</w:t>
            </w:r>
          </w:p>
        </w:tc>
        <w:tc>
          <w:tcPr>
            <w:tcW w:w="200" w:type="dxa"/>
            <w:tcBorders>
              <w:top w:val="nil"/>
              <w:left w:val="nil"/>
              <w:bottom w:val="nil"/>
              <w:right w:val="nil"/>
            </w:tcBorders>
            <w:shd w:val="clear" w:color="auto" w:fill="auto"/>
            <w:noWrap/>
            <w:vAlign w:val="bottom"/>
            <w:hideMark/>
          </w:tcPr>
          <w:p w14:paraId="0E6473D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EBCC31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0.29</w:t>
            </w:r>
          </w:p>
        </w:tc>
        <w:tc>
          <w:tcPr>
            <w:tcW w:w="740" w:type="dxa"/>
            <w:tcBorders>
              <w:top w:val="nil"/>
              <w:left w:val="nil"/>
              <w:bottom w:val="nil"/>
              <w:right w:val="nil"/>
            </w:tcBorders>
            <w:shd w:val="clear" w:color="auto" w:fill="auto"/>
            <w:noWrap/>
            <w:vAlign w:val="bottom"/>
            <w:hideMark/>
          </w:tcPr>
          <w:p w14:paraId="6A94335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282C4C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7DC50D1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0.19</w:t>
            </w:r>
          </w:p>
        </w:tc>
        <w:tc>
          <w:tcPr>
            <w:tcW w:w="920" w:type="dxa"/>
            <w:tcBorders>
              <w:top w:val="nil"/>
              <w:left w:val="nil"/>
              <w:bottom w:val="nil"/>
              <w:right w:val="nil"/>
            </w:tcBorders>
            <w:shd w:val="clear" w:color="auto" w:fill="auto"/>
            <w:noWrap/>
            <w:vAlign w:val="bottom"/>
            <w:hideMark/>
          </w:tcPr>
          <w:p w14:paraId="0B95228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735A346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0.40</w:t>
            </w:r>
          </w:p>
        </w:tc>
      </w:tr>
      <w:tr w:rsidR="004D25E4" w:rsidRPr="004D25E4" w14:paraId="7FD73770" w14:textId="77777777" w:rsidTr="004D25E4">
        <w:trPr>
          <w:trHeight w:val="320"/>
        </w:trPr>
        <w:tc>
          <w:tcPr>
            <w:tcW w:w="2560" w:type="dxa"/>
            <w:tcBorders>
              <w:top w:val="nil"/>
              <w:left w:val="nil"/>
              <w:bottom w:val="nil"/>
              <w:right w:val="nil"/>
            </w:tcBorders>
            <w:shd w:val="clear" w:color="auto" w:fill="auto"/>
            <w:noWrap/>
            <w:vAlign w:val="bottom"/>
            <w:hideMark/>
          </w:tcPr>
          <w:p w14:paraId="51C5D3C0"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contorta</w:t>
            </w:r>
            <w:proofErr w:type="spellEnd"/>
          </w:p>
        </w:tc>
        <w:tc>
          <w:tcPr>
            <w:tcW w:w="940" w:type="dxa"/>
            <w:tcBorders>
              <w:top w:val="nil"/>
              <w:left w:val="nil"/>
              <w:bottom w:val="nil"/>
              <w:right w:val="nil"/>
            </w:tcBorders>
            <w:shd w:val="clear" w:color="auto" w:fill="auto"/>
            <w:noWrap/>
            <w:vAlign w:val="bottom"/>
            <w:hideMark/>
          </w:tcPr>
          <w:p w14:paraId="2D59579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0.71</w:t>
            </w:r>
          </w:p>
        </w:tc>
        <w:tc>
          <w:tcPr>
            <w:tcW w:w="840" w:type="dxa"/>
            <w:tcBorders>
              <w:top w:val="nil"/>
              <w:left w:val="nil"/>
              <w:bottom w:val="nil"/>
              <w:right w:val="nil"/>
            </w:tcBorders>
            <w:shd w:val="clear" w:color="auto" w:fill="auto"/>
            <w:noWrap/>
            <w:vAlign w:val="bottom"/>
            <w:hideMark/>
          </w:tcPr>
          <w:p w14:paraId="5782632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26.1</w:t>
            </w:r>
          </w:p>
        </w:tc>
        <w:tc>
          <w:tcPr>
            <w:tcW w:w="860" w:type="dxa"/>
            <w:tcBorders>
              <w:top w:val="nil"/>
              <w:left w:val="nil"/>
              <w:bottom w:val="nil"/>
              <w:right w:val="nil"/>
            </w:tcBorders>
            <w:shd w:val="clear" w:color="auto" w:fill="auto"/>
            <w:noWrap/>
            <w:vAlign w:val="bottom"/>
            <w:hideMark/>
          </w:tcPr>
          <w:p w14:paraId="4023599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w:t>
            </w:r>
          </w:p>
        </w:tc>
        <w:tc>
          <w:tcPr>
            <w:tcW w:w="840" w:type="dxa"/>
            <w:tcBorders>
              <w:top w:val="nil"/>
              <w:left w:val="nil"/>
              <w:bottom w:val="nil"/>
              <w:right w:val="nil"/>
            </w:tcBorders>
            <w:shd w:val="clear" w:color="auto" w:fill="auto"/>
            <w:noWrap/>
            <w:vAlign w:val="bottom"/>
            <w:hideMark/>
          </w:tcPr>
          <w:p w14:paraId="2731B29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58.1</w:t>
            </w:r>
          </w:p>
        </w:tc>
        <w:tc>
          <w:tcPr>
            <w:tcW w:w="980" w:type="dxa"/>
            <w:tcBorders>
              <w:top w:val="nil"/>
              <w:left w:val="nil"/>
              <w:bottom w:val="nil"/>
              <w:right w:val="nil"/>
            </w:tcBorders>
            <w:shd w:val="clear" w:color="auto" w:fill="auto"/>
            <w:noWrap/>
            <w:vAlign w:val="bottom"/>
            <w:hideMark/>
          </w:tcPr>
          <w:p w14:paraId="389CA9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79.9</w:t>
            </w:r>
          </w:p>
        </w:tc>
        <w:tc>
          <w:tcPr>
            <w:tcW w:w="920" w:type="dxa"/>
            <w:tcBorders>
              <w:top w:val="nil"/>
              <w:left w:val="nil"/>
              <w:bottom w:val="nil"/>
              <w:right w:val="nil"/>
            </w:tcBorders>
            <w:shd w:val="clear" w:color="auto" w:fill="auto"/>
            <w:noWrap/>
            <w:vAlign w:val="bottom"/>
            <w:hideMark/>
          </w:tcPr>
          <w:p w14:paraId="6D28868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101.2</w:t>
            </w:r>
          </w:p>
        </w:tc>
        <w:tc>
          <w:tcPr>
            <w:tcW w:w="200" w:type="dxa"/>
            <w:tcBorders>
              <w:top w:val="nil"/>
              <w:left w:val="nil"/>
              <w:bottom w:val="nil"/>
              <w:right w:val="nil"/>
            </w:tcBorders>
            <w:shd w:val="clear" w:color="auto" w:fill="auto"/>
            <w:noWrap/>
            <w:vAlign w:val="bottom"/>
            <w:hideMark/>
          </w:tcPr>
          <w:p w14:paraId="46BF000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871E65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0.10</w:t>
            </w:r>
          </w:p>
        </w:tc>
        <w:tc>
          <w:tcPr>
            <w:tcW w:w="740" w:type="dxa"/>
            <w:tcBorders>
              <w:top w:val="nil"/>
              <w:left w:val="nil"/>
              <w:bottom w:val="nil"/>
              <w:right w:val="nil"/>
            </w:tcBorders>
            <w:shd w:val="clear" w:color="auto" w:fill="auto"/>
            <w:noWrap/>
            <w:vAlign w:val="bottom"/>
            <w:hideMark/>
          </w:tcPr>
          <w:p w14:paraId="349E557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0.17</w:t>
            </w:r>
          </w:p>
        </w:tc>
        <w:tc>
          <w:tcPr>
            <w:tcW w:w="800" w:type="dxa"/>
            <w:tcBorders>
              <w:top w:val="nil"/>
              <w:left w:val="nil"/>
              <w:bottom w:val="nil"/>
              <w:right w:val="nil"/>
            </w:tcBorders>
            <w:shd w:val="clear" w:color="auto" w:fill="auto"/>
            <w:noWrap/>
            <w:vAlign w:val="bottom"/>
            <w:hideMark/>
          </w:tcPr>
          <w:p w14:paraId="3942C45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0.22</w:t>
            </w:r>
          </w:p>
        </w:tc>
        <w:tc>
          <w:tcPr>
            <w:tcW w:w="920" w:type="dxa"/>
            <w:tcBorders>
              <w:top w:val="nil"/>
              <w:left w:val="nil"/>
              <w:bottom w:val="nil"/>
              <w:right w:val="nil"/>
            </w:tcBorders>
            <w:shd w:val="clear" w:color="auto" w:fill="auto"/>
            <w:noWrap/>
            <w:vAlign w:val="bottom"/>
            <w:hideMark/>
          </w:tcPr>
          <w:p w14:paraId="5172802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0.79</w:t>
            </w:r>
          </w:p>
        </w:tc>
        <w:tc>
          <w:tcPr>
            <w:tcW w:w="920" w:type="dxa"/>
            <w:tcBorders>
              <w:top w:val="nil"/>
              <w:left w:val="nil"/>
              <w:bottom w:val="nil"/>
              <w:right w:val="nil"/>
            </w:tcBorders>
            <w:shd w:val="clear" w:color="auto" w:fill="auto"/>
            <w:noWrap/>
            <w:vAlign w:val="bottom"/>
            <w:hideMark/>
          </w:tcPr>
          <w:p w14:paraId="30ABA73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4439FE2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0.39</w:t>
            </w:r>
          </w:p>
        </w:tc>
      </w:tr>
      <w:tr w:rsidR="004D25E4" w:rsidRPr="004D25E4" w14:paraId="53F580FD" w14:textId="77777777" w:rsidTr="004D25E4">
        <w:trPr>
          <w:trHeight w:val="320"/>
        </w:trPr>
        <w:tc>
          <w:tcPr>
            <w:tcW w:w="2560" w:type="dxa"/>
            <w:tcBorders>
              <w:top w:val="nil"/>
              <w:left w:val="nil"/>
              <w:bottom w:val="nil"/>
              <w:right w:val="nil"/>
            </w:tcBorders>
            <w:shd w:val="clear" w:color="auto" w:fill="auto"/>
            <w:noWrap/>
            <w:vAlign w:val="bottom"/>
            <w:hideMark/>
          </w:tcPr>
          <w:p w14:paraId="7E76C2C3"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Chamaecyparis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nootkatensis</w:t>
            </w:r>
            <w:proofErr w:type="spellEnd"/>
          </w:p>
        </w:tc>
        <w:tc>
          <w:tcPr>
            <w:tcW w:w="940" w:type="dxa"/>
            <w:tcBorders>
              <w:top w:val="nil"/>
              <w:left w:val="nil"/>
              <w:bottom w:val="nil"/>
              <w:right w:val="nil"/>
            </w:tcBorders>
            <w:shd w:val="clear" w:color="auto" w:fill="auto"/>
            <w:noWrap/>
            <w:vAlign w:val="bottom"/>
            <w:hideMark/>
          </w:tcPr>
          <w:p w14:paraId="2D1AB5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0.56</w:t>
            </w:r>
          </w:p>
        </w:tc>
        <w:tc>
          <w:tcPr>
            <w:tcW w:w="840" w:type="dxa"/>
            <w:tcBorders>
              <w:top w:val="nil"/>
              <w:left w:val="nil"/>
              <w:bottom w:val="nil"/>
              <w:right w:val="nil"/>
            </w:tcBorders>
            <w:shd w:val="clear" w:color="auto" w:fill="auto"/>
            <w:noWrap/>
            <w:vAlign w:val="bottom"/>
            <w:hideMark/>
          </w:tcPr>
          <w:p w14:paraId="74AF7A9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35.4</w:t>
            </w:r>
          </w:p>
        </w:tc>
        <w:tc>
          <w:tcPr>
            <w:tcW w:w="860" w:type="dxa"/>
            <w:tcBorders>
              <w:top w:val="nil"/>
              <w:left w:val="nil"/>
              <w:bottom w:val="nil"/>
              <w:right w:val="nil"/>
            </w:tcBorders>
            <w:shd w:val="clear" w:color="auto" w:fill="auto"/>
            <w:noWrap/>
            <w:vAlign w:val="bottom"/>
            <w:hideMark/>
          </w:tcPr>
          <w:p w14:paraId="0AFF5BE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0174C35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48.0</w:t>
            </w:r>
          </w:p>
        </w:tc>
        <w:tc>
          <w:tcPr>
            <w:tcW w:w="980" w:type="dxa"/>
            <w:tcBorders>
              <w:top w:val="nil"/>
              <w:left w:val="nil"/>
              <w:bottom w:val="nil"/>
              <w:right w:val="nil"/>
            </w:tcBorders>
            <w:shd w:val="clear" w:color="auto" w:fill="auto"/>
            <w:noWrap/>
            <w:vAlign w:val="bottom"/>
            <w:hideMark/>
          </w:tcPr>
          <w:p w14:paraId="7776E36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65.7</w:t>
            </w:r>
          </w:p>
        </w:tc>
        <w:tc>
          <w:tcPr>
            <w:tcW w:w="920" w:type="dxa"/>
            <w:tcBorders>
              <w:top w:val="nil"/>
              <w:left w:val="nil"/>
              <w:bottom w:val="nil"/>
              <w:right w:val="nil"/>
            </w:tcBorders>
            <w:shd w:val="clear" w:color="auto" w:fill="auto"/>
            <w:noWrap/>
            <w:vAlign w:val="bottom"/>
            <w:hideMark/>
          </w:tcPr>
          <w:p w14:paraId="26FFD25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134.1</w:t>
            </w:r>
          </w:p>
        </w:tc>
        <w:tc>
          <w:tcPr>
            <w:tcW w:w="200" w:type="dxa"/>
            <w:tcBorders>
              <w:top w:val="nil"/>
              <w:left w:val="nil"/>
              <w:bottom w:val="nil"/>
              <w:right w:val="nil"/>
            </w:tcBorders>
            <w:shd w:val="clear" w:color="auto" w:fill="auto"/>
            <w:noWrap/>
            <w:vAlign w:val="bottom"/>
            <w:hideMark/>
          </w:tcPr>
          <w:p w14:paraId="3F35683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EADAB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740" w:type="dxa"/>
            <w:tcBorders>
              <w:top w:val="nil"/>
              <w:left w:val="nil"/>
              <w:bottom w:val="nil"/>
              <w:right w:val="nil"/>
            </w:tcBorders>
            <w:shd w:val="clear" w:color="auto" w:fill="auto"/>
            <w:noWrap/>
            <w:vAlign w:val="bottom"/>
            <w:hideMark/>
          </w:tcPr>
          <w:p w14:paraId="12D4AFA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0.29</w:t>
            </w:r>
          </w:p>
        </w:tc>
        <w:tc>
          <w:tcPr>
            <w:tcW w:w="800" w:type="dxa"/>
            <w:tcBorders>
              <w:top w:val="nil"/>
              <w:left w:val="nil"/>
              <w:bottom w:val="nil"/>
              <w:right w:val="nil"/>
            </w:tcBorders>
            <w:shd w:val="clear" w:color="auto" w:fill="auto"/>
            <w:noWrap/>
            <w:vAlign w:val="bottom"/>
            <w:hideMark/>
          </w:tcPr>
          <w:p w14:paraId="0463CDE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0.56</w:t>
            </w:r>
          </w:p>
        </w:tc>
        <w:tc>
          <w:tcPr>
            <w:tcW w:w="920" w:type="dxa"/>
            <w:tcBorders>
              <w:top w:val="nil"/>
              <w:left w:val="nil"/>
              <w:bottom w:val="nil"/>
              <w:right w:val="nil"/>
            </w:tcBorders>
            <w:shd w:val="clear" w:color="auto" w:fill="auto"/>
            <w:noWrap/>
            <w:vAlign w:val="bottom"/>
            <w:hideMark/>
          </w:tcPr>
          <w:p w14:paraId="03DDB7E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0.63</w:t>
            </w:r>
          </w:p>
        </w:tc>
        <w:tc>
          <w:tcPr>
            <w:tcW w:w="920" w:type="dxa"/>
            <w:tcBorders>
              <w:top w:val="nil"/>
              <w:left w:val="nil"/>
              <w:bottom w:val="nil"/>
              <w:right w:val="nil"/>
            </w:tcBorders>
            <w:shd w:val="clear" w:color="auto" w:fill="auto"/>
            <w:noWrap/>
            <w:vAlign w:val="bottom"/>
            <w:hideMark/>
          </w:tcPr>
          <w:p w14:paraId="6BE6101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0.45</w:t>
            </w:r>
          </w:p>
        </w:tc>
        <w:tc>
          <w:tcPr>
            <w:tcW w:w="640" w:type="dxa"/>
            <w:tcBorders>
              <w:top w:val="nil"/>
              <w:left w:val="nil"/>
              <w:bottom w:val="nil"/>
              <w:right w:val="nil"/>
            </w:tcBorders>
            <w:shd w:val="clear" w:color="auto" w:fill="auto"/>
            <w:noWrap/>
            <w:vAlign w:val="bottom"/>
            <w:hideMark/>
          </w:tcPr>
          <w:p w14:paraId="7403E1A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0.38</w:t>
            </w:r>
          </w:p>
        </w:tc>
      </w:tr>
      <w:tr w:rsidR="004D25E4" w:rsidRPr="004D25E4" w14:paraId="6BEE5189" w14:textId="77777777" w:rsidTr="004D25E4">
        <w:trPr>
          <w:trHeight w:val="320"/>
        </w:trPr>
        <w:tc>
          <w:tcPr>
            <w:tcW w:w="2560" w:type="dxa"/>
            <w:tcBorders>
              <w:top w:val="nil"/>
              <w:left w:val="nil"/>
              <w:bottom w:val="nil"/>
              <w:right w:val="nil"/>
            </w:tcBorders>
            <w:shd w:val="clear" w:color="auto" w:fill="auto"/>
            <w:noWrap/>
            <w:vAlign w:val="bottom"/>
            <w:hideMark/>
          </w:tcPr>
          <w:p w14:paraId="0C624D58"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Tsuga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mertensiana</w:t>
            </w:r>
            <w:proofErr w:type="spellEnd"/>
          </w:p>
        </w:tc>
        <w:tc>
          <w:tcPr>
            <w:tcW w:w="940" w:type="dxa"/>
            <w:tcBorders>
              <w:top w:val="nil"/>
              <w:left w:val="nil"/>
              <w:bottom w:val="nil"/>
              <w:right w:val="nil"/>
            </w:tcBorders>
            <w:shd w:val="clear" w:color="auto" w:fill="auto"/>
            <w:noWrap/>
            <w:vAlign w:val="bottom"/>
            <w:hideMark/>
          </w:tcPr>
          <w:p w14:paraId="323DDDD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0A7570A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25.0</w:t>
            </w:r>
          </w:p>
        </w:tc>
        <w:tc>
          <w:tcPr>
            <w:tcW w:w="860" w:type="dxa"/>
            <w:tcBorders>
              <w:top w:val="nil"/>
              <w:left w:val="nil"/>
              <w:bottom w:val="nil"/>
              <w:right w:val="nil"/>
            </w:tcBorders>
            <w:shd w:val="clear" w:color="auto" w:fill="auto"/>
            <w:noWrap/>
            <w:vAlign w:val="bottom"/>
            <w:hideMark/>
          </w:tcPr>
          <w:p w14:paraId="566EA84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E3B8DA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15.4</w:t>
            </w:r>
          </w:p>
        </w:tc>
        <w:tc>
          <w:tcPr>
            <w:tcW w:w="980" w:type="dxa"/>
            <w:tcBorders>
              <w:top w:val="nil"/>
              <w:left w:val="nil"/>
              <w:bottom w:val="nil"/>
              <w:right w:val="nil"/>
            </w:tcBorders>
            <w:shd w:val="clear" w:color="auto" w:fill="auto"/>
            <w:noWrap/>
            <w:vAlign w:val="bottom"/>
            <w:hideMark/>
          </w:tcPr>
          <w:p w14:paraId="7DB721C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27.9</w:t>
            </w:r>
          </w:p>
        </w:tc>
        <w:tc>
          <w:tcPr>
            <w:tcW w:w="920" w:type="dxa"/>
            <w:tcBorders>
              <w:top w:val="nil"/>
              <w:left w:val="nil"/>
              <w:bottom w:val="nil"/>
              <w:right w:val="nil"/>
            </w:tcBorders>
            <w:shd w:val="clear" w:color="auto" w:fill="auto"/>
            <w:noWrap/>
            <w:vAlign w:val="bottom"/>
            <w:hideMark/>
          </w:tcPr>
          <w:p w14:paraId="7597B9E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118.0</w:t>
            </w:r>
          </w:p>
        </w:tc>
        <w:tc>
          <w:tcPr>
            <w:tcW w:w="200" w:type="dxa"/>
            <w:tcBorders>
              <w:top w:val="nil"/>
              <w:left w:val="nil"/>
              <w:bottom w:val="nil"/>
              <w:right w:val="nil"/>
            </w:tcBorders>
            <w:shd w:val="clear" w:color="auto" w:fill="auto"/>
            <w:noWrap/>
            <w:vAlign w:val="bottom"/>
            <w:hideMark/>
          </w:tcPr>
          <w:p w14:paraId="58C4322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9C3FA0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6E5B907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0.16</w:t>
            </w:r>
          </w:p>
        </w:tc>
        <w:tc>
          <w:tcPr>
            <w:tcW w:w="800" w:type="dxa"/>
            <w:tcBorders>
              <w:top w:val="nil"/>
              <w:left w:val="nil"/>
              <w:bottom w:val="nil"/>
              <w:right w:val="nil"/>
            </w:tcBorders>
            <w:shd w:val="clear" w:color="auto" w:fill="auto"/>
            <w:noWrap/>
            <w:vAlign w:val="bottom"/>
            <w:hideMark/>
          </w:tcPr>
          <w:p w14:paraId="49C13E5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1581F3E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0.14</w:t>
            </w:r>
          </w:p>
        </w:tc>
        <w:tc>
          <w:tcPr>
            <w:tcW w:w="920" w:type="dxa"/>
            <w:tcBorders>
              <w:top w:val="nil"/>
              <w:left w:val="nil"/>
              <w:bottom w:val="nil"/>
              <w:right w:val="nil"/>
            </w:tcBorders>
            <w:shd w:val="clear" w:color="auto" w:fill="auto"/>
            <w:noWrap/>
            <w:vAlign w:val="bottom"/>
            <w:hideMark/>
          </w:tcPr>
          <w:p w14:paraId="35771D1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0.54</w:t>
            </w:r>
          </w:p>
        </w:tc>
        <w:tc>
          <w:tcPr>
            <w:tcW w:w="640" w:type="dxa"/>
            <w:tcBorders>
              <w:top w:val="nil"/>
              <w:left w:val="nil"/>
              <w:bottom w:val="nil"/>
              <w:right w:val="nil"/>
            </w:tcBorders>
            <w:shd w:val="clear" w:color="auto" w:fill="auto"/>
            <w:noWrap/>
            <w:vAlign w:val="bottom"/>
            <w:hideMark/>
          </w:tcPr>
          <w:p w14:paraId="35A3E75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0.32</w:t>
            </w:r>
          </w:p>
        </w:tc>
      </w:tr>
      <w:tr w:rsidR="004D25E4" w:rsidRPr="004D25E4" w14:paraId="3BF439F0" w14:textId="77777777" w:rsidTr="004D25E4">
        <w:trPr>
          <w:trHeight w:val="320"/>
        </w:trPr>
        <w:tc>
          <w:tcPr>
            <w:tcW w:w="2560" w:type="dxa"/>
            <w:tcBorders>
              <w:top w:val="nil"/>
              <w:left w:val="nil"/>
              <w:bottom w:val="nil"/>
              <w:right w:val="nil"/>
            </w:tcBorders>
            <w:shd w:val="clear" w:color="auto" w:fill="auto"/>
            <w:noWrap/>
            <w:vAlign w:val="bottom"/>
            <w:hideMark/>
          </w:tcPr>
          <w:p w14:paraId="30BAF4AC"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Abies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lasiocarpa</w:t>
            </w:r>
            <w:proofErr w:type="spellEnd"/>
          </w:p>
        </w:tc>
        <w:tc>
          <w:tcPr>
            <w:tcW w:w="940" w:type="dxa"/>
            <w:tcBorders>
              <w:top w:val="nil"/>
              <w:left w:val="nil"/>
              <w:bottom w:val="nil"/>
              <w:right w:val="nil"/>
            </w:tcBorders>
            <w:shd w:val="clear" w:color="auto" w:fill="auto"/>
            <w:noWrap/>
            <w:vAlign w:val="bottom"/>
            <w:hideMark/>
          </w:tcPr>
          <w:p w14:paraId="0F4946B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1.04</w:t>
            </w:r>
          </w:p>
        </w:tc>
        <w:tc>
          <w:tcPr>
            <w:tcW w:w="840" w:type="dxa"/>
            <w:tcBorders>
              <w:top w:val="nil"/>
              <w:left w:val="nil"/>
              <w:bottom w:val="nil"/>
              <w:right w:val="nil"/>
            </w:tcBorders>
            <w:shd w:val="clear" w:color="auto" w:fill="auto"/>
            <w:noWrap/>
            <w:vAlign w:val="bottom"/>
            <w:hideMark/>
          </w:tcPr>
          <w:p w14:paraId="092AF1B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27.4</w:t>
            </w:r>
          </w:p>
        </w:tc>
        <w:tc>
          <w:tcPr>
            <w:tcW w:w="860" w:type="dxa"/>
            <w:tcBorders>
              <w:top w:val="nil"/>
              <w:left w:val="nil"/>
              <w:bottom w:val="nil"/>
              <w:right w:val="nil"/>
            </w:tcBorders>
            <w:shd w:val="clear" w:color="auto" w:fill="auto"/>
            <w:noWrap/>
            <w:vAlign w:val="bottom"/>
            <w:hideMark/>
          </w:tcPr>
          <w:p w14:paraId="4F86B58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7DEF6FB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16.7</w:t>
            </w:r>
          </w:p>
        </w:tc>
        <w:tc>
          <w:tcPr>
            <w:tcW w:w="980" w:type="dxa"/>
            <w:tcBorders>
              <w:top w:val="nil"/>
              <w:left w:val="nil"/>
              <w:bottom w:val="nil"/>
              <w:right w:val="nil"/>
            </w:tcBorders>
            <w:shd w:val="clear" w:color="auto" w:fill="auto"/>
            <w:noWrap/>
            <w:vAlign w:val="bottom"/>
            <w:hideMark/>
          </w:tcPr>
          <w:p w14:paraId="659D674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25.6</w:t>
            </w:r>
          </w:p>
        </w:tc>
        <w:tc>
          <w:tcPr>
            <w:tcW w:w="920" w:type="dxa"/>
            <w:tcBorders>
              <w:top w:val="nil"/>
              <w:left w:val="nil"/>
              <w:bottom w:val="nil"/>
              <w:right w:val="nil"/>
            </w:tcBorders>
            <w:shd w:val="clear" w:color="auto" w:fill="auto"/>
            <w:noWrap/>
            <w:vAlign w:val="bottom"/>
            <w:hideMark/>
          </w:tcPr>
          <w:p w14:paraId="628F86E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3738092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BC46CA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0.32</w:t>
            </w:r>
          </w:p>
        </w:tc>
        <w:tc>
          <w:tcPr>
            <w:tcW w:w="740" w:type="dxa"/>
            <w:tcBorders>
              <w:top w:val="nil"/>
              <w:left w:val="nil"/>
              <w:bottom w:val="nil"/>
              <w:right w:val="nil"/>
            </w:tcBorders>
            <w:shd w:val="clear" w:color="auto" w:fill="auto"/>
            <w:noWrap/>
            <w:vAlign w:val="bottom"/>
            <w:hideMark/>
          </w:tcPr>
          <w:p w14:paraId="3988CE5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50615FC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2A47CF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3B5B96A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43AF6CF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r>
      <w:tr w:rsidR="004D25E4" w:rsidRPr="004D25E4" w14:paraId="1AE1D512" w14:textId="77777777" w:rsidTr="004D25E4">
        <w:trPr>
          <w:trHeight w:val="320"/>
        </w:trPr>
        <w:tc>
          <w:tcPr>
            <w:tcW w:w="2560" w:type="dxa"/>
            <w:tcBorders>
              <w:top w:val="nil"/>
              <w:left w:val="nil"/>
              <w:bottom w:val="nil"/>
              <w:right w:val="nil"/>
            </w:tcBorders>
            <w:shd w:val="clear" w:color="auto" w:fill="auto"/>
            <w:noWrap/>
            <w:vAlign w:val="bottom"/>
            <w:hideMark/>
          </w:tcPr>
          <w:p w14:paraId="235F8FD8"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Picea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sitchensis</w:t>
            </w:r>
            <w:proofErr w:type="spellEnd"/>
          </w:p>
        </w:tc>
        <w:tc>
          <w:tcPr>
            <w:tcW w:w="940" w:type="dxa"/>
            <w:tcBorders>
              <w:top w:val="nil"/>
              <w:left w:val="nil"/>
              <w:bottom w:val="nil"/>
              <w:right w:val="nil"/>
            </w:tcBorders>
            <w:shd w:val="clear" w:color="auto" w:fill="auto"/>
            <w:noWrap/>
            <w:vAlign w:val="bottom"/>
            <w:hideMark/>
          </w:tcPr>
          <w:p w14:paraId="241E1B4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0.69</w:t>
            </w:r>
          </w:p>
        </w:tc>
        <w:tc>
          <w:tcPr>
            <w:tcW w:w="840" w:type="dxa"/>
            <w:tcBorders>
              <w:top w:val="nil"/>
              <w:left w:val="nil"/>
              <w:bottom w:val="nil"/>
              <w:right w:val="nil"/>
            </w:tcBorders>
            <w:shd w:val="clear" w:color="auto" w:fill="auto"/>
            <w:noWrap/>
            <w:vAlign w:val="bottom"/>
            <w:hideMark/>
          </w:tcPr>
          <w:p w14:paraId="3209230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27.1</w:t>
            </w:r>
          </w:p>
        </w:tc>
        <w:tc>
          <w:tcPr>
            <w:tcW w:w="860" w:type="dxa"/>
            <w:tcBorders>
              <w:top w:val="nil"/>
              <w:left w:val="nil"/>
              <w:bottom w:val="nil"/>
              <w:right w:val="nil"/>
            </w:tcBorders>
            <w:shd w:val="clear" w:color="auto" w:fill="auto"/>
            <w:noWrap/>
            <w:vAlign w:val="bottom"/>
            <w:hideMark/>
          </w:tcPr>
          <w:p w14:paraId="23925C4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40EBC0C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F4E6A3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13.7</w:t>
            </w:r>
          </w:p>
        </w:tc>
        <w:tc>
          <w:tcPr>
            <w:tcW w:w="920" w:type="dxa"/>
            <w:tcBorders>
              <w:top w:val="nil"/>
              <w:left w:val="nil"/>
              <w:bottom w:val="nil"/>
              <w:right w:val="nil"/>
            </w:tcBorders>
            <w:shd w:val="clear" w:color="auto" w:fill="auto"/>
            <w:noWrap/>
            <w:vAlign w:val="bottom"/>
            <w:hideMark/>
          </w:tcPr>
          <w:p w14:paraId="6E4E232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60.9</w:t>
            </w:r>
          </w:p>
        </w:tc>
        <w:tc>
          <w:tcPr>
            <w:tcW w:w="200" w:type="dxa"/>
            <w:tcBorders>
              <w:top w:val="nil"/>
              <w:left w:val="nil"/>
              <w:bottom w:val="nil"/>
              <w:right w:val="nil"/>
            </w:tcBorders>
            <w:shd w:val="clear" w:color="auto" w:fill="auto"/>
            <w:noWrap/>
            <w:vAlign w:val="bottom"/>
            <w:hideMark/>
          </w:tcPr>
          <w:p w14:paraId="46A7D1E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F2C8E6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0.08</w:t>
            </w:r>
          </w:p>
        </w:tc>
        <w:tc>
          <w:tcPr>
            <w:tcW w:w="740" w:type="dxa"/>
            <w:tcBorders>
              <w:top w:val="nil"/>
              <w:left w:val="nil"/>
              <w:bottom w:val="nil"/>
              <w:right w:val="nil"/>
            </w:tcBorders>
            <w:shd w:val="clear" w:color="auto" w:fill="auto"/>
            <w:noWrap/>
            <w:vAlign w:val="bottom"/>
            <w:hideMark/>
          </w:tcPr>
          <w:p w14:paraId="5B60703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1DBEDE6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3E66F42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0EB0603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1.00</w:t>
            </w:r>
          </w:p>
        </w:tc>
        <w:tc>
          <w:tcPr>
            <w:tcW w:w="640" w:type="dxa"/>
            <w:tcBorders>
              <w:top w:val="nil"/>
              <w:left w:val="nil"/>
              <w:bottom w:val="nil"/>
              <w:right w:val="nil"/>
            </w:tcBorders>
            <w:shd w:val="clear" w:color="auto" w:fill="auto"/>
            <w:noWrap/>
            <w:vAlign w:val="bottom"/>
            <w:hideMark/>
          </w:tcPr>
          <w:p w14:paraId="1F69049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0.28</w:t>
            </w:r>
          </w:p>
        </w:tc>
      </w:tr>
      <w:tr w:rsidR="004D25E4" w:rsidRPr="004D25E4" w14:paraId="643746AF" w14:textId="77777777" w:rsidTr="004D25E4">
        <w:trPr>
          <w:trHeight w:val="320"/>
        </w:trPr>
        <w:tc>
          <w:tcPr>
            <w:tcW w:w="2560" w:type="dxa"/>
            <w:tcBorders>
              <w:top w:val="nil"/>
              <w:left w:val="nil"/>
              <w:bottom w:val="nil"/>
              <w:right w:val="nil"/>
            </w:tcBorders>
            <w:shd w:val="clear" w:color="auto" w:fill="auto"/>
            <w:noWrap/>
            <w:vAlign w:val="bottom"/>
            <w:hideMark/>
          </w:tcPr>
          <w:p w14:paraId="64B7E090"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flexilis</w:t>
            </w:r>
            <w:proofErr w:type="spellEnd"/>
          </w:p>
        </w:tc>
        <w:tc>
          <w:tcPr>
            <w:tcW w:w="940" w:type="dxa"/>
            <w:tcBorders>
              <w:top w:val="nil"/>
              <w:left w:val="nil"/>
              <w:bottom w:val="nil"/>
              <w:right w:val="nil"/>
            </w:tcBorders>
            <w:shd w:val="clear" w:color="auto" w:fill="auto"/>
            <w:noWrap/>
            <w:vAlign w:val="bottom"/>
            <w:hideMark/>
          </w:tcPr>
          <w:p w14:paraId="7D2EEA0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0BD4CFB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17.1</w:t>
            </w:r>
          </w:p>
        </w:tc>
        <w:tc>
          <w:tcPr>
            <w:tcW w:w="860" w:type="dxa"/>
            <w:tcBorders>
              <w:top w:val="nil"/>
              <w:left w:val="nil"/>
              <w:bottom w:val="nil"/>
              <w:right w:val="nil"/>
            </w:tcBorders>
            <w:shd w:val="clear" w:color="auto" w:fill="auto"/>
            <w:noWrap/>
            <w:vAlign w:val="bottom"/>
            <w:hideMark/>
          </w:tcPr>
          <w:p w14:paraId="7E3213F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235058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55.3</w:t>
            </w:r>
          </w:p>
        </w:tc>
        <w:tc>
          <w:tcPr>
            <w:tcW w:w="980" w:type="dxa"/>
            <w:tcBorders>
              <w:top w:val="nil"/>
              <w:left w:val="nil"/>
              <w:bottom w:val="nil"/>
              <w:right w:val="nil"/>
            </w:tcBorders>
            <w:shd w:val="clear" w:color="auto" w:fill="auto"/>
            <w:noWrap/>
            <w:vAlign w:val="bottom"/>
            <w:hideMark/>
          </w:tcPr>
          <w:p w14:paraId="272216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71.7</w:t>
            </w:r>
          </w:p>
        </w:tc>
        <w:tc>
          <w:tcPr>
            <w:tcW w:w="920" w:type="dxa"/>
            <w:tcBorders>
              <w:top w:val="nil"/>
              <w:left w:val="nil"/>
              <w:bottom w:val="nil"/>
              <w:right w:val="nil"/>
            </w:tcBorders>
            <w:shd w:val="clear" w:color="auto" w:fill="auto"/>
            <w:noWrap/>
            <w:vAlign w:val="bottom"/>
            <w:hideMark/>
          </w:tcPr>
          <w:p w14:paraId="61CF0C7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154.6</w:t>
            </w:r>
          </w:p>
        </w:tc>
        <w:tc>
          <w:tcPr>
            <w:tcW w:w="200" w:type="dxa"/>
            <w:tcBorders>
              <w:top w:val="nil"/>
              <w:left w:val="nil"/>
              <w:bottom w:val="nil"/>
              <w:right w:val="nil"/>
            </w:tcBorders>
            <w:shd w:val="clear" w:color="auto" w:fill="auto"/>
            <w:noWrap/>
            <w:vAlign w:val="bottom"/>
            <w:hideMark/>
          </w:tcPr>
          <w:p w14:paraId="5F1D960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118D3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75636EC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029E263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082D802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0.71</w:t>
            </w:r>
          </w:p>
        </w:tc>
        <w:tc>
          <w:tcPr>
            <w:tcW w:w="920" w:type="dxa"/>
            <w:tcBorders>
              <w:top w:val="nil"/>
              <w:left w:val="nil"/>
              <w:bottom w:val="nil"/>
              <w:right w:val="nil"/>
            </w:tcBorders>
            <w:shd w:val="clear" w:color="auto" w:fill="auto"/>
            <w:noWrap/>
            <w:vAlign w:val="bottom"/>
            <w:hideMark/>
          </w:tcPr>
          <w:p w14:paraId="549AF08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0.35</w:t>
            </w:r>
          </w:p>
        </w:tc>
        <w:tc>
          <w:tcPr>
            <w:tcW w:w="640" w:type="dxa"/>
            <w:tcBorders>
              <w:top w:val="nil"/>
              <w:left w:val="nil"/>
              <w:bottom w:val="nil"/>
              <w:right w:val="nil"/>
            </w:tcBorders>
            <w:shd w:val="clear" w:color="auto" w:fill="auto"/>
            <w:noWrap/>
            <w:vAlign w:val="bottom"/>
            <w:hideMark/>
          </w:tcPr>
          <w:p w14:paraId="570B368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0.28</w:t>
            </w:r>
          </w:p>
        </w:tc>
      </w:tr>
      <w:tr w:rsidR="004D25E4" w:rsidRPr="004D25E4" w14:paraId="17CD1762" w14:textId="77777777" w:rsidTr="004D25E4">
        <w:trPr>
          <w:trHeight w:val="320"/>
        </w:trPr>
        <w:tc>
          <w:tcPr>
            <w:tcW w:w="2560" w:type="dxa"/>
            <w:tcBorders>
              <w:top w:val="nil"/>
              <w:left w:val="nil"/>
              <w:bottom w:val="nil"/>
              <w:right w:val="nil"/>
            </w:tcBorders>
            <w:shd w:val="clear" w:color="auto" w:fill="auto"/>
            <w:noWrap/>
            <w:vAlign w:val="bottom"/>
            <w:hideMark/>
          </w:tcPr>
          <w:p w14:paraId="379F9485"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Juniperus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scopulorum</w:t>
            </w:r>
            <w:proofErr w:type="spellEnd"/>
          </w:p>
        </w:tc>
        <w:tc>
          <w:tcPr>
            <w:tcW w:w="940" w:type="dxa"/>
            <w:tcBorders>
              <w:top w:val="nil"/>
              <w:left w:val="nil"/>
              <w:bottom w:val="nil"/>
              <w:right w:val="nil"/>
            </w:tcBorders>
            <w:shd w:val="clear" w:color="auto" w:fill="auto"/>
            <w:noWrap/>
            <w:vAlign w:val="bottom"/>
            <w:hideMark/>
          </w:tcPr>
          <w:p w14:paraId="001190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0.84</w:t>
            </w:r>
          </w:p>
        </w:tc>
        <w:tc>
          <w:tcPr>
            <w:tcW w:w="840" w:type="dxa"/>
            <w:tcBorders>
              <w:top w:val="nil"/>
              <w:left w:val="nil"/>
              <w:bottom w:val="nil"/>
              <w:right w:val="nil"/>
            </w:tcBorders>
            <w:shd w:val="clear" w:color="auto" w:fill="auto"/>
            <w:noWrap/>
            <w:vAlign w:val="bottom"/>
            <w:hideMark/>
          </w:tcPr>
          <w:p w14:paraId="3CD5E53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11.6</w:t>
            </w:r>
          </w:p>
        </w:tc>
        <w:tc>
          <w:tcPr>
            <w:tcW w:w="860" w:type="dxa"/>
            <w:tcBorders>
              <w:top w:val="nil"/>
              <w:left w:val="nil"/>
              <w:bottom w:val="nil"/>
              <w:right w:val="nil"/>
            </w:tcBorders>
            <w:shd w:val="clear" w:color="auto" w:fill="auto"/>
            <w:noWrap/>
            <w:vAlign w:val="bottom"/>
            <w:hideMark/>
          </w:tcPr>
          <w:p w14:paraId="74C7766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231530F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32.4</w:t>
            </w:r>
          </w:p>
        </w:tc>
        <w:tc>
          <w:tcPr>
            <w:tcW w:w="980" w:type="dxa"/>
            <w:tcBorders>
              <w:top w:val="nil"/>
              <w:left w:val="nil"/>
              <w:bottom w:val="nil"/>
              <w:right w:val="nil"/>
            </w:tcBorders>
            <w:shd w:val="clear" w:color="auto" w:fill="auto"/>
            <w:noWrap/>
            <w:vAlign w:val="bottom"/>
            <w:hideMark/>
          </w:tcPr>
          <w:p w14:paraId="7F0469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55.3</w:t>
            </w:r>
          </w:p>
        </w:tc>
        <w:tc>
          <w:tcPr>
            <w:tcW w:w="920" w:type="dxa"/>
            <w:tcBorders>
              <w:top w:val="nil"/>
              <w:left w:val="nil"/>
              <w:bottom w:val="nil"/>
              <w:right w:val="nil"/>
            </w:tcBorders>
            <w:shd w:val="clear" w:color="auto" w:fill="auto"/>
            <w:noWrap/>
            <w:vAlign w:val="bottom"/>
            <w:hideMark/>
          </w:tcPr>
          <w:p w14:paraId="67597B1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117.9</w:t>
            </w:r>
          </w:p>
        </w:tc>
        <w:tc>
          <w:tcPr>
            <w:tcW w:w="200" w:type="dxa"/>
            <w:tcBorders>
              <w:top w:val="nil"/>
              <w:left w:val="nil"/>
              <w:bottom w:val="nil"/>
              <w:right w:val="nil"/>
            </w:tcBorders>
            <w:shd w:val="clear" w:color="auto" w:fill="auto"/>
            <w:noWrap/>
            <w:vAlign w:val="bottom"/>
            <w:hideMark/>
          </w:tcPr>
          <w:p w14:paraId="6ED3C58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D4E5B6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0.19</w:t>
            </w:r>
          </w:p>
        </w:tc>
        <w:tc>
          <w:tcPr>
            <w:tcW w:w="740" w:type="dxa"/>
            <w:tcBorders>
              <w:top w:val="nil"/>
              <w:left w:val="nil"/>
              <w:bottom w:val="nil"/>
              <w:right w:val="nil"/>
            </w:tcBorders>
            <w:shd w:val="clear" w:color="auto" w:fill="auto"/>
            <w:noWrap/>
            <w:vAlign w:val="bottom"/>
            <w:hideMark/>
          </w:tcPr>
          <w:p w14:paraId="5216879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800" w:type="dxa"/>
            <w:tcBorders>
              <w:top w:val="nil"/>
              <w:left w:val="nil"/>
              <w:bottom w:val="nil"/>
              <w:right w:val="nil"/>
            </w:tcBorders>
            <w:shd w:val="clear" w:color="auto" w:fill="auto"/>
            <w:noWrap/>
            <w:vAlign w:val="bottom"/>
            <w:hideMark/>
          </w:tcPr>
          <w:p w14:paraId="455BA22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6767F81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0.45</w:t>
            </w:r>
          </w:p>
        </w:tc>
        <w:tc>
          <w:tcPr>
            <w:tcW w:w="920" w:type="dxa"/>
            <w:tcBorders>
              <w:top w:val="nil"/>
              <w:left w:val="nil"/>
              <w:bottom w:val="nil"/>
              <w:right w:val="nil"/>
            </w:tcBorders>
            <w:shd w:val="clear" w:color="auto" w:fill="auto"/>
            <w:noWrap/>
            <w:vAlign w:val="bottom"/>
            <w:hideMark/>
          </w:tcPr>
          <w:p w14:paraId="1AA5B9B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0.54</w:t>
            </w:r>
          </w:p>
        </w:tc>
        <w:tc>
          <w:tcPr>
            <w:tcW w:w="640" w:type="dxa"/>
            <w:tcBorders>
              <w:top w:val="nil"/>
              <w:left w:val="nil"/>
              <w:bottom w:val="nil"/>
              <w:right w:val="nil"/>
            </w:tcBorders>
            <w:shd w:val="clear" w:color="auto" w:fill="auto"/>
            <w:noWrap/>
            <w:vAlign w:val="bottom"/>
            <w:hideMark/>
          </w:tcPr>
          <w:p w14:paraId="62D17046"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0.26</w:t>
            </w:r>
          </w:p>
        </w:tc>
      </w:tr>
      <w:tr w:rsidR="004D25E4" w:rsidRPr="004D25E4" w14:paraId="17D796FB" w14:textId="77777777" w:rsidTr="004D25E4">
        <w:trPr>
          <w:trHeight w:val="320"/>
        </w:trPr>
        <w:tc>
          <w:tcPr>
            <w:tcW w:w="2560" w:type="dxa"/>
            <w:tcBorders>
              <w:top w:val="nil"/>
              <w:left w:val="nil"/>
              <w:bottom w:val="nil"/>
              <w:right w:val="nil"/>
            </w:tcBorders>
            <w:shd w:val="clear" w:color="auto" w:fill="auto"/>
            <w:noWrap/>
            <w:vAlign w:val="bottom"/>
            <w:hideMark/>
          </w:tcPr>
          <w:p w14:paraId="3206B7EF"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lastRenderedPageBreak/>
              <w:t>Picea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engelmannii</w:t>
            </w:r>
            <w:proofErr w:type="spellEnd"/>
          </w:p>
        </w:tc>
        <w:tc>
          <w:tcPr>
            <w:tcW w:w="940" w:type="dxa"/>
            <w:tcBorders>
              <w:top w:val="nil"/>
              <w:left w:val="nil"/>
              <w:bottom w:val="nil"/>
              <w:right w:val="nil"/>
            </w:tcBorders>
            <w:shd w:val="clear" w:color="auto" w:fill="auto"/>
            <w:noWrap/>
            <w:vAlign w:val="bottom"/>
            <w:hideMark/>
          </w:tcPr>
          <w:p w14:paraId="46CB218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0.91</w:t>
            </w:r>
          </w:p>
        </w:tc>
        <w:tc>
          <w:tcPr>
            <w:tcW w:w="840" w:type="dxa"/>
            <w:tcBorders>
              <w:top w:val="nil"/>
              <w:left w:val="nil"/>
              <w:bottom w:val="nil"/>
              <w:right w:val="nil"/>
            </w:tcBorders>
            <w:shd w:val="clear" w:color="auto" w:fill="auto"/>
            <w:noWrap/>
            <w:vAlign w:val="bottom"/>
            <w:hideMark/>
          </w:tcPr>
          <w:p w14:paraId="79D2A38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37.2</w:t>
            </w:r>
          </w:p>
        </w:tc>
        <w:tc>
          <w:tcPr>
            <w:tcW w:w="860" w:type="dxa"/>
            <w:tcBorders>
              <w:top w:val="nil"/>
              <w:left w:val="nil"/>
              <w:bottom w:val="nil"/>
              <w:right w:val="nil"/>
            </w:tcBorders>
            <w:shd w:val="clear" w:color="auto" w:fill="auto"/>
            <w:noWrap/>
            <w:vAlign w:val="bottom"/>
            <w:hideMark/>
          </w:tcPr>
          <w:p w14:paraId="20D8E15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3B4A8CE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17.1</w:t>
            </w:r>
          </w:p>
        </w:tc>
        <w:tc>
          <w:tcPr>
            <w:tcW w:w="980" w:type="dxa"/>
            <w:tcBorders>
              <w:top w:val="nil"/>
              <w:left w:val="nil"/>
              <w:bottom w:val="nil"/>
              <w:right w:val="nil"/>
            </w:tcBorders>
            <w:shd w:val="clear" w:color="auto" w:fill="auto"/>
            <w:noWrap/>
            <w:vAlign w:val="bottom"/>
            <w:hideMark/>
          </w:tcPr>
          <w:p w14:paraId="360CEEE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28.7</w:t>
            </w:r>
          </w:p>
        </w:tc>
        <w:tc>
          <w:tcPr>
            <w:tcW w:w="920" w:type="dxa"/>
            <w:tcBorders>
              <w:top w:val="nil"/>
              <w:left w:val="nil"/>
              <w:bottom w:val="nil"/>
              <w:right w:val="nil"/>
            </w:tcBorders>
            <w:shd w:val="clear" w:color="auto" w:fill="auto"/>
            <w:noWrap/>
            <w:vAlign w:val="bottom"/>
            <w:hideMark/>
          </w:tcPr>
          <w:p w14:paraId="29371F5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122.9</w:t>
            </w:r>
          </w:p>
        </w:tc>
        <w:tc>
          <w:tcPr>
            <w:tcW w:w="200" w:type="dxa"/>
            <w:tcBorders>
              <w:top w:val="nil"/>
              <w:left w:val="nil"/>
              <w:bottom w:val="nil"/>
              <w:right w:val="nil"/>
            </w:tcBorders>
            <w:shd w:val="clear" w:color="auto" w:fill="auto"/>
            <w:noWrap/>
            <w:vAlign w:val="bottom"/>
            <w:hideMark/>
          </w:tcPr>
          <w:p w14:paraId="42B92DC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51D425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0.24</w:t>
            </w:r>
          </w:p>
        </w:tc>
        <w:tc>
          <w:tcPr>
            <w:tcW w:w="740" w:type="dxa"/>
            <w:tcBorders>
              <w:top w:val="nil"/>
              <w:left w:val="nil"/>
              <w:bottom w:val="nil"/>
              <w:right w:val="nil"/>
            </w:tcBorders>
            <w:shd w:val="clear" w:color="auto" w:fill="auto"/>
            <w:noWrap/>
            <w:vAlign w:val="bottom"/>
            <w:hideMark/>
          </w:tcPr>
          <w:p w14:paraId="5E860B4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0.31</w:t>
            </w:r>
          </w:p>
        </w:tc>
        <w:tc>
          <w:tcPr>
            <w:tcW w:w="800" w:type="dxa"/>
            <w:tcBorders>
              <w:top w:val="nil"/>
              <w:left w:val="nil"/>
              <w:bottom w:val="nil"/>
              <w:right w:val="nil"/>
            </w:tcBorders>
            <w:shd w:val="clear" w:color="auto" w:fill="auto"/>
            <w:noWrap/>
            <w:vAlign w:val="bottom"/>
            <w:hideMark/>
          </w:tcPr>
          <w:p w14:paraId="576B3AD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7BD561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0.16</w:t>
            </w:r>
          </w:p>
        </w:tc>
        <w:tc>
          <w:tcPr>
            <w:tcW w:w="920" w:type="dxa"/>
            <w:tcBorders>
              <w:top w:val="nil"/>
              <w:left w:val="nil"/>
              <w:bottom w:val="nil"/>
              <w:right w:val="nil"/>
            </w:tcBorders>
            <w:shd w:val="clear" w:color="auto" w:fill="auto"/>
            <w:noWrap/>
            <w:vAlign w:val="bottom"/>
            <w:hideMark/>
          </w:tcPr>
          <w:p w14:paraId="459BD61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0.51</w:t>
            </w:r>
          </w:p>
        </w:tc>
        <w:tc>
          <w:tcPr>
            <w:tcW w:w="640" w:type="dxa"/>
            <w:tcBorders>
              <w:top w:val="nil"/>
              <w:left w:val="nil"/>
              <w:bottom w:val="nil"/>
              <w:right w:val="nil"/>
            </w:tcBorders>
            <w:shd w:val="clear" w:color="auto" w:fill="auto"/>
            <w:noWrap/>
            <w:vAlign w:val="bottom"/>
            <w:hideMark/>
          </w:tcPr>
          <w:p w14:paraId="067028B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0.26</w:t>
            </w:r>
          </w:p>
        </w:tc>
      </w:tr>
      <w:tr w:rsidR="004D25E4" w:rsidRPr="004D25E4" w14:paraId="20A463FA" w14:textId="77777777" w:rsidTr="004D25E4">
        <w:trPr>
          <w:trHeight w:val="320"/>
        </w:trPr>
        <w:tc>
          <w:tcPr>
            <w:tcW w:w="2560" w:type="dxa"/>
            <w:tcBorders>
              <w:top w:val="nil"/>
              <w:left w:val="nil"/>
              <w:bottom w:val="nil"/>
              <w:right w:val="nil"/>
            </w:tcBorders>
            <w:shd w:val="clear" w:color="auto" w:fill="auto"/>
            <w:noWrap/>
            <w:vAlign w:val="bottom"/>
            <w:hideMark/>
          </w:tcPr>
          <w:p w14:paraId="44C7D720"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Juniperus</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occidentalis</w:t>
            </w:r>
            <w:proofErr w:type="spellEnd"/>
          </w:p>
        </w:tc>
        <w:tc>
          <w:tcPr>
            <w:tcW w:w="940" w:type="dxa"/>
            <w:tcBorders>
              <w:top w:val="nil"/>
              <w:left w:val="nil"/>
              <w:bottom w:val="nil"/>
              <w:right w:val="nil"/>
            </w:tcBorders>
            <w:shd w:val="clear" w:color="auto" w:fill="auto"/>
            <w:noWrap/>
            <w:vAlign w:val="bottom"/>
            <w:hideMark/>
          </w:tcPr>
          <w:p w14:paraId="4194CC7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0474523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15.9</w:t>
            </w:r>
          </w:p>
        </w:tc>
        <w:tc>
          <w:tcPr>
            <w:tcW w:w="860" w:type="dxa"/>
            <w:tcBorders>
              <w:top w:val="nil"/>
              <w:left w:val="nil"/>
              <w:bottom w:val="nil"/>
              <w:right w:val="nil"/>
            </w:tcBorders>
            <w:shd w:val="clear" w:color="auto" w:fill="auto"/>
            <w:noWrap/>
            <w:vAlign w:val="bottom"/>
            <w:hideMark/>
          </w:tcPr>
          <w:p w14:paraId="7D82B3C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A39165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25.7</w:t>
            </w:r>
          </w:p>
        </w:tc>
        <w:tc>
          <w:tcPr>
            <w:tcW w:w="980" w:type="dxa"/>
            <w:tcBorders>
              <w:top w:val="nil"/>
              <w:left w:val="nil"/>
              <w:bottom w:val="nil"/>
              <w:right w:val="nil"/>
            </w:tcBorders>
            <w:shd w:val="clear" w:color="auto" w:fill="auto"/>
            <w:noWrap/>
            <w:vAlign w:val="bottom"/>
            <w:hideMark/>
          </w:tcPr>
          <w:p w14:paraId="1B1BEBE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47.9</w:t>
            </w:r>
          </w:p>
        </w:tc>
        <w:tc>
          <w:tcPr>
            <w:tcW w:w="920" w:type="dxa"/>
            <w:tcBorders>
              <w:top w:val="nil"/>
              <w:left w:val="nil"/>
              <w:bottom w:val="nil"/>
              <w:right w:val="nil"/>
            </w:tcBorders>
            <w:shd w:val="clear" w:color="auto" w:fill="auto"/>
            <w:noWrap/>
            <w:vAlign w:val="bottom"/>
            <w:hideMark/>
          </w:tcPr>
          <w:p w14:paraId="1935583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107.7</w:t>
            </w:r>
          </w:p>
        </w:tc>
        <w:tc>
          <w:tcPr>
            <w:tcW w:w="200" w:type="dxa"/>
            <w:tcBorders>
              <w:top w:val="nil"/>
              <w:left w:val="nil"/>
              <w:bottom w:val="nil"/>
              <w:right w:val="nil"/>
            </w:tcBorders>
            <w:shd w:val="clear" w:color="auto" w:fill="auto"/>
            <w:noWrap/>
            <w:vAlign w:val="bottom"/>
            <w:hideMark/>
          </w:tcPr>
          <w:p w14:paraId="2E859C9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6D4C3D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3B6AD6E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0.05</w:t>
            </w:r>
          </w:p>
        </w:tc>
        <w:tc>
          <w:tcPr>
            <w:tcW w:w="800" w:type="dxa"/>
            <w:tcBorders>
              <w:top w:val="nil"/>
              <w:left w:val="nil"/>
              <w:bottom w:val="nil"/>
              <w:right w:val="nil"/>
            </w:tcBorders>
            <w:shd w:val="clear" w:color="auto" w:fill="auto"/>
            <w:noWrap/>
            <w:vAlign w:val="bottom"/>
            <w:hideMark/>
          </w:tcPr>
          <w:p w14:paraId="0CC3C2D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4D16D1A1"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0.36</w:t>
            </w:r>
          </w:p>
        </w:tc>
        <w:tc>
          <w:tcPr>
            <w:tcW w:w="920" w:type="dxa"/>
            <w:tcBorders>
              <w:top w:val="nil"/>
              <w:left w:val="nil"/>
              <w:bottom w:val="nil"/>
              <w:right w:val="nil"/>
            </w:tcBorders>
            <w:shd w:val="clear" w:color="auto" w:fill="auto"/>
            <w:noWrap/>
            <w:vAlign w:val="bottom"/>
            <w:hideMark/>
          </w:tcPr>
          <w:p w14:paraId="7F74DC4F"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0.60</w:t>
            </w:r>
          </w:p>
        </w:tc>
        <w:tc>
          <w:tcPr>
            <w:tcW w:w="640" w:type="dxa"/>
            <w:tcBorders>
              <w:top w:val="nil"/>
              <w:left w:val="nil"/>
              <w:bottom w:val="nil"/>
              <w:right w:val="nil"/>
            </w:tcBorders>
            <w:shd w:val="clear" w:color="auto" w:fill="auto"/>
            <w:noWrap/>
            <w:vAlign w:val="bottom"/>
            <w:hideMark/>
          </w:tcPr>
          <w:p w14:paraId="4134C63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0.23</w:t>
            </w:r>
          </w:p>
        </w:tc>
      </w:tr>
      <w:tr w:rsidR="004D25E4" w:rsidRPr="004D25E4" w14:paraId="587D49EF" w14:textId="77777777" w:rsidTr="004D25E4">
        <w:trPr>
          <w:trHeight w:val="320"/>
        </w:trPr>
        <w:tc>
          <w:tcPr>
            <w:tcW w:w="2560" w:type="dxa"/>
            <w:tcBorders>
              <w:top w:val="nil"/>
              <w:left w:val="nil"/>
              <w:bottom w:val="nil"/>
              <w:right w:val="nil"/>
            </w:tcBorders>
            <w:shd w:val="clear" w:color="auto" w:fill="auto"/>
            <w:noWrap/>
            <w:vAlign w:val="bottom"/>
            <w:hideMark/>
          </w:tcPr>
          <w:p w14:paraId="5D9C324E"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 xml:space="preserve">Pinus </w:t>
            </w:r>
            <w:proofErr w:type="spellStart"/>
            <w:r w:rsidRPr="004D25E4">
              <w:rPr>
                <w:rFonts w:ascii="Times New Roman" w:eastAsia="Times New Roman" w:hAnsi="Times New Roman" w:cs="Times New Roman"/>
                <w:i/>
                <w:iCs/>
                <w:color w:val="000000"/>
                <w:sz w:val="20"/>
                <w:szCs w:val="20"/>
                <w:lang w:eastAsia="en-US"/>
              </w:rPr>
              <w:t>albicaulis</w:t>
            </w:r>
            <w:proofErr w:type="spellEnd"/>
          </w:p>
        </w:tc>
        <w:tc>
          <w:tcPr>
            <w:tcW w:w="940" w:type="dxa"/>
            <w:tcBorders>
              <w:top w:val="nil"/>
              <w:left w:val="nil"/>
              <w:bottom w:val="nil"/>
              <w:right w:val="nil"/>
            </w:tcBorders>
            <w:shd w:val="clear" w:color="auto" w:fill="auto"/>
            <w:noWrap/>
            <w:vAlign w:val="bottom"/>
            <w:hideMark/>
          </w:tcPr>
          <w:p w14:paraId="4C42B4E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3623B2B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17.6</w:t>
            </w:r>
          </w:p>
        </w:tc>
        <w:tc>
          <w:tcPr>
            <w:tcW w:w="860" w:type="dxa"/>
            <w:tcBorders>
              <w:top w:val="nil"/>
              <w:left w:val="nil"/>
              <w:bottom w:val="nil"/>
              <w:right w:val="nil"/>
            </w:tcBorders>
            <w:shd w:val="clear" w:color="auto" w:fill="auto"/>
            <w:noWrap/>
            <w:vAlign w:val="bottom"/>
            <w:hideMark/>
          </w:tcPr>
          <w:p w14:paraId="128C601E"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2E500A8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48.4</w:t>
            </w:r>
          </w:p>
        </w:tc>
        <w:tc>
          <w:tcPr>
            <w:tcW w:w="980" w:type="dxa"/>
            <w:tcBorders>
              <w:top w:val="nil"/>
              <w:left w:val="nil"/>
              <w:bottom w:val="nil"/>
              <w:right w:val="nil"/>
            </w:tcBorders>
            <w:shd w:val="clear" w:color="auto" w:fill="auto"/>
            <w:noWrap/>
            <w:vAlign w:val="bottom"/>
            <w:hideMark/>
          </w:tcPr>
          <w:p w14:paraId="4FAFEC2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63.4</w:t>
            </w:r>
          </w:p>
        </w:tc>
        <w:tc>
          <w:tcPr>
            <w:tcW w:w="920" w:type="dxa"/>
            <w:tcBorders>
              <w:top w:val="nil"/>
              <w:left w:val="nil"/>
              <w:bottom w:val="nil"/>
              <w:right w:val="nil"/>
            </w:tcBorders>
            <w:shd w:val="clear" w:color="auto" w:fill="auto"/>
            <w:noWrap/>
            <w:vAlign w:val="bottom"/>
            <w:hideMark/>
          </w:tcPr>
          <w:p w14:paraId="2B026BB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182.9</w:t>
            </w:r>
          </w:p>
        </w:tc>
        <w:tc>
          <w:tcPr>
            <w:tcW w:w="200" w:type="dxa"/>
            <w:tcBorders>
              <w:top w:val="nil"/>
              <w:left w:val="nil"/>
              <w:bottom w:val="nil"/>
              <w:right w:val="nil"/>
            </w:tcBorders>
            <w:shd w:val="clear" w:color="auto" w:fill="auto"/>
            <w:noWrap/>
            <w:vAlign w:val="bottom"/>
            <w:hideMark/>
          </w:tcPr>
          <w:p w14:paraId="16EBB23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B1F995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364A06B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50F0037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22C2423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0.61</w:t>
            </w:r>
          </w:p>
        </w:tc>
        <w:tc>
          <w:tcPr>
            <w:tcW w:w="920" w:type="dxa"/>
            <w:tcBorders>
              <w:top w:val="nil"/>
              <w:left w:val="nil"/>
              <w:bottom w:val="nil"/>
              <w:right w:val="nil"/>
            </w:tcBorders>
            <w:shd w:val="clear" w:color="auto" w:fill="auto"/>
            <w:noWrap/>
            <w:vAlign w:val="bottom"/>
            <w:hideMark/>
          </w:tcPr>
          <w:p w14:paraId="11737BE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0.23</w:t>
            </w:r>
          </w:p>
        </w:tc>
        <w:tc>
          <w:tcPr>
            <w:tcW w:w="640" w:type="dxa"/>
            <w:tcBorders>
              <w:top w:val="nil"/>
              <w:left w:val="nil"/>
              <w:bottom w:val="nil"/>
              <w:right w:val="nil"/>
            </w:tcBorders>
            <w:shd w:val="clear" w:color="auto" w:fill="auto"/>
            <w:noWrap/>
            <w:vAlign w:val="bottom"/>
            <w:hideMark/>
          </w:tcPr>
          <w:p w14:paraId="1665BFD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0.21</w:t>
            </w:r>
          </w:p>
        </w:tc>
      </w:tr>
      <w:tr w:rsidR="004D25E4" w:rsidRPr="004D25E4" w14:paraId="2E1FA808" w14:textId="77777777" w:rsidTr="004D25E4">
        <w:trPr>
          <w:trHeight w:val="320"/>
        </w:trPr>
        <w:tc>
          <w:tcPr>
            <w:tcW w:w="2560" w:type="dxa"/>
            <w:tcBorders>
              <w:top w:val="nil"/>
              <w:left w:val="nil"/>
              <w:bottom w:val="nil"/>
              <w:right w:val="nil"/>
            </w:tcBorders>
            <w:shd w:val="clear" w:color="auto" w:fill="auto"/>
            <w:noWrap/>
            <w:vAlign w:val="bottom"/>
            <w:hideMark/>
          </w:tcPr>
          <w:p w14:paraId="598A43D1" w14:textId="77777777" w:rsidR="004D25E4" w:rsidRPr="004D25E4" w:rsidRDefault="004D25E4" w:rsidP="004D25E4">
            <w:pPr>
              <w:rPr>
                <w:rFonts w:ascii="Times New Roman" w:eastAsia="Times New Roman" w:hAnsi="Times New Roman" w:cs="Times New Roman"/>
                <w:i/>
                <w:iCs/>
                <w:color w:val="000000"/>
                <w:sz w:val="20"/>
                <w:szCs w:val="20"/>
                <w:lang w:eastAsia="en-US"/>
              </w:rPr>
            </w:pPr>
            <w:proofErr w:type="spellStart"/>
            <w:r w:rsidRPr="004D25E4">
              <w:rPr>
                <w:rFonts w:ascii="Times New Roman" w:eastAsia="Times New Roman" w:hAnsi="Times New Roman" w:cs="Times New Roman"/>
                <w:i/>
                <w:iCs/>
                <w:color w:val="000000"/>
                <w:sz w:val="20"/>
                <w:szCs w:val="20"/>
                <w:lang w:eastAsia="en-US"/>
              </w:rPr>
              <w:t>Picea</w:t>
            </w:r>
            <w:proofErr w:type="spellEnd"/>
            <w:r w:rsidRPr="004D25E4">
              <w:rPr>
                <w:rFonts w:ascii="Times New Roman" w:eastAsia="Times New Roman" w:hAnsi="Times New Roman" w:cs="Times New Roman"/>
                <w:i/>
                <w:iCs/>
                <w:color w:val="000000"/>
                <w:sz w:val="20"/>
                <w:szCs w:val="20"/>
                <w:lang w:eastAsia="en-US"/>
              </w:rPr>
              <w:t xml:space="preserve"> </w:t>
            </w:r>
            <w:proofErr w:type="spellStart"/>
            <w:r w:rsidRPr="004D25E4">
              <w:rPr>
                <w:rFonts w:ascii="Times New Roman" w:eastAsia="Times New Roman" w:hAnsi="Times New Roman" w:cs="Times New Roman"/>
                <w:i/>
                <w:iCs/>
                <w:color w:val="000000"/>
                <w:sz w:val="20"/>
                <w:szCs w:val="20"/>
                <w:lang w:eastAsia="en-US"/>
              </w:rPr>
              <w:t>glauca</w:t>
            </w:r>
            <w:proofErr w:type="spellEnd"/>
          </w:p>
        </w:tc>
        <w:tc>
          <w:tcPr>
            <w:tcW w:w="940" w:type="dxa"/>
            <w:tcBorders>
              <w:top w:val="nil"/>
              <w:left w:val="nil"/>
              <w:bottom w:val="nil"/>
              <w:right w:val="nil"/>
            </w:tcBorders>
            <w:shd w:val="clear" w:color="auto" w:fill="auto"/>
            <w:noWrap/>
            <w:vAlign w:val="bottom"/>
            <w:hideMark/>
          </w:tcPr>
          <w:p w14:paraId="28589BA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6A57BFF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16.3</w:t>
            </w:r>
          </w:p>
        </w:tc>
        <w:tc>
          <w:tcPr>
            <w:tcW w:w="860" w:type="dxa"/>
            <w:tcBorders>
              <w:top w:val="nil"/>
              <w:left w:val="nil"/>
              <w:bottom w:val="nil"/>
              <w:right w:val="nil"/>
            </w:tcBorders>
            <w:shd w:val="clear" w:color="auto" w:fill="auto"/>
            <w:noWrap/>
            <w:vAlign w:val="bottom"/>
            <w:hideMark/>
          </w:tcPr>
          <w:p w14:paraId="436B407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0494ECC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16.0</w:t>
            </w:r>
          </w:p>
        </w:tc>
        <w:tc>
          <w:tcPr>
            <w:tcW w:w="980" w:type="dxa"/>
            <w:tcBorders>
              <w:top w:val="nil"/>
              <w:left w:val="nil"/>
              <w:bottom w:val="nil"/>
              <w:right w:val="nil"/>
            </w:tcBorders>
            <w:shd w:val="clear" w:color="auto" w:fill="auto"/>
            <w:noWrap/>
            <w:vAlign w:val="bottom"/>
            <w:hideMark/>
          </w:tcPr>
          <w:p w14:paraId="604B3B38"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29.1</w:t>
            </w:r>
          </w:p>
        </w:tc>
        <w:tc>
          <w:tcPr>
            <w:tcW w:w="920" w:type="dxa"/>
            <w:tcBorders>
              <w:top w:val="nil"/>
              <w:left w:val="nil"/>
              <w:bottom w:val="nil"/>
              <w:right w:val="nil"/>
            </w:tcBorders>
            <w:shd w:val="clear" w:color="auto" w:fill="auto"/>
            <w:noWrap/>
            <w:vAlign w:val="bottom"/>
            <w:hideMark/>
          </w:tcPr>
          <w:p w14:paraId="412BB96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102.3</w:t>
            </w:r>
          </w:p>
        </w:tc>
        <w:tc>
          <w:tcPr>
            <w:tcW w:w="200" w:type="dxa"/>
            <w:tcBorders>
              <w:top w:val="nil"/>
              <w:left w:val="nil"/>
              <w:bottom w:val="nil"/>
              <w:right w:val="nil"/>
            </w:tcBorders>
            <w:shd w:val="clear" w:color="auto" w:fill="auto"/>
            <w:noWrap/>
            <w:vAlign w:val="bottom"/>
            <w:hideMark/>
          </w:tcPr>
          <w:p w14:paraId="457440A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7E1A5F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46A8669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0.06</w:t>
            </w:r>
          </w:p>
        </w:tc>
        <w:tc>
          <w:tcPr>
            <w:tcW w:w="800" w:type="dxa"/>
            <w:tcBorders>
              <w:top w:val="nil"/>
              <w:left w:val="nil"/>
              <w:bottom w:val="nil"/>
              <w:right w:val="nil"/>
            </w:tcBorders>
            <w:shd w:val="clear" w:color="auto" w:fill="auto"/>
            <w:noWrap/>
            <w:vAlign w:val="bottom"/>
            <w:hideMark/>
          </w:tcPr>
          <w:p w14:paraId="4573BC3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0.11</w:t>
            </w:r>
          </w:p>
        </w:tc>
        <w:tc>
          <w:tcPr>
            <w:tcW w:w="920" w:type="dxa"/>
            <w:tcBorders>
              <w:top w:val="nil"/>
              <w:left w:val="nil"/>
              <w:bottom w:val="nil"/>
              <w:right w:val="nil"/>
            </w:tcBorders>
            <w:shd w:val="clear" w:color="auto" w:fill="auto"/>
            <w:noWrap/>
            <w:vAlign w:val="bottom"/>
            <w:hideMark/>
          </w:tcPr>
          <w:p w14:paraId="0408674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0.15</w:t>
            </w:r>
          </w:p>
        </w:tc>
        <w:tc>
          <w:tcPr>
            <w:tcW w:w="920" w:type="dxa"/>
            <w:tcBorders>
              <w:top w:val="nil"/>
              <w:left w:val="nil"/>
              <w:bottom w:val="nil"/>
              <w:right w:val="nil"/>
            </w:tcBorders>
            <w:shd w:val="clear" w:color="auto" w:fill="auto"/>
            <w:noWrap/>
            <w:vAlign w:val="bottom"/>
            <w:hideMark/>
          </w:tcPr>
          <w:p w14:paraId="516E7B03"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0.64</w:t>
            </w:r>
          </w:p>
        </w:tc>
        <w:tc>
          <w:tcPr>
            <w:tcW w:w="640" w:type="dxa"/>
            <w:tcBorders>
              <w:top w:val="nil"/>
              <w:left w:val="nil"/>
              <w:bottom w:val="nil"/>
              <w:right w:val="nil"/>
            </w:tcBorders>
            <w:shd w:val="clear" w:color="auto" w:fill="auto"/>
            <w:noWrap/>
            <w:vAlign w:val="bottom"/>
            <w:hideMark/>
          </w:tcPr>
          <w:p w14:paraId="1671FDB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0.20</w:t>
            </w:r>
          </w:p>
        </w:tc>
      </w:tr>
      <w:tr w:rsidR="004D25E4" w:rsidRPr="004D25E4" w14:paraId="5A60AD5A" w14:textId="77777777" w:rsidTr="004D25E4">
        <w:trPr>
          <w:trHeight w:val="320"/>
        </w:trPr>
        <w:tc>
          <w:tcPr>
            <w:tcW w:w="2560" w:type="dxa"/>
            <w:tcBorders>
              <w:top w:val="nil"/>
              <w:left w:val="nil"/>
              <w:bottom w:val="nil"/>
              <w:right w:val="nil"/>
            </w:tcBorders>
            <w:shd w:val="clear" w:color="auto" w:fill="auto"/>
            <w:noWrap/>
            <w:vAlign w:val="bottom"/>
            <w:hideMark/>
          </w:tcPr>
          <w:p w14:paraId="0F7DFE1F" w14:textId="77777777" w:rsidR="004D25E4" w:rsidRPr="004D25E4" w:rsidRDefault="004D25E4" w:rsidP="004D25E4">
            <w:pPr>
              <w:rPr>
                <w:rFonts w:ascii="Times New Roman" w:eastAsia="Times New Roman" w:hAnsi="Times New Roman" w:cs="Times New Roman"/>
                <w:i/>
                <w:iCs/>
                <w:color w:val="000000"/>
                <w:sz w:val="20"/>
                <w:szCs w:val="20"/>
                <w:lang w:eastAsia="en-US"/>
              </w:rPr>
            </w:pPr>
            <w:r w:rsidRPr="004D25E4">
              <w:rPr>
                <w:rFonts w:ascii="Times New Roman" w:eastAsia="Times New Roman" w:hAnsi="Times New Roman" w:cs="Times New Roman"/>
                <w:i/>
                <w:iCs/>
                <w:color w:val="000000"/>
                <w:sz w:val="20"/>
                <w:szCs w:val="20"/>
                <w:lang w:eastAsia="en-US"/>
              </w:rPr>
              <w:t>Pinus edulis</w:t>
            </w:r>
          </w:p>
        </w:tc>
        <w:tc>
          <w:tcPr>
            <w:tcW w:w="940" w:type="dxa"/>
            <w:tcBorders>
              <w:top w:val="nil"/>
              <w:left w:val="nil"/>
              <w:bottom w:val="nil"/>
              <w:right w:val="nil"/>
            </w:tcBorders>
            <w:shd w:val="clear" w:color="auto" w:fill="auto"/>
            <w:noWrap/>
            <w:vAlign w:val="bottom"/>
            <w:hideMark/>
          </w:tcPr>
          <w:p w14:paraId="6F8A9C1D"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0.81</w:t>
            </w:r>
          </w:p>
        </w:tc>
        <w:tc>
          <w:tcPr>
            <w:tcW w:w="840" w:type="dxa"/>
            <w:tcBorders>
              <w:top w:val="nil"/>
              <w:left w:val="nil"/>
              <w:bottom w:val="nil"/>
              <w:right w:val="nil"/>
            </w:tcBorders>
            <w:shd w:val="clear" w:color="auto" w:fill="auto"/>
            <w:noWrap/>
            <w:vAlign w:val="bottom"/>
            <w:hideMark/>
          </w:tcPr>
          <w:p w14:paraId="3393EEDC"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13.5</w:t>
            </w:r>
          </w:p>
        </w:tc>
        <w:tc>
          <w:tcPr>
            <w:tcW w:w="860" w:type="dxa"/>
            <w:tcBorders>
              <w:top w:val="nil"/>
              <w:left w:val="nil"/>
              <w:bottom w:val="nil"/>
              <w:right w:val="nil"/>
            </w:tcBorders>
            <w:shd w:val="clear" w:color="auto" w:fill="auto"/>
            <w:noWrap/>
            <w:vAlign w:val="bottom"/>
            <w:hideMark/>
          </w:tcPr>
          <w:p w14:paraId="4D3F3E2B"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0E40E61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40.0</w:t>
            </w:r>
          </w:p>
        </w:tc>
        <w:tc>
          <w:tcPr>
            <w:tcW w:w="980" w:type="dxa"/>
            <w:tcBorders>
              <w:top w:val="nil"/>
              <w:left w:val="nil"/>
              <w:bottom w:val="nil"/>
              <w:right w:val="nil"/>
            </w:tcBorders>
            <w:shd w:val="clear" w:color="auto" w:fill="auto"/>
            <w:noWrap/>
            <w:vAlign w:val="bottom"/>
            <w:hideMark/>
          </w:tcPr>
          <w:p w14:paraId="6AC6E9F9"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62.2</w:t>
            </w:r>
          </w:p>
        </w:tc>
        <w:tc>
          <w:tcPr>
            <w:tcW w:w="920" w:type="dxa"/>
            <w:tcBorders>
              <w:top w:val="nil"/>
              <w:left w:val="nil"/>
              <w:bottom w:val="nil"/>
              <w:right w:val="nil"/>
            </w:tcBorders>
            <w:shd w:val="clear" w:color="auto" w:fill="auto"/>
            <w:noWrap/>
            <w:vAlign w:val="bottom"/>
            <w:hideMark/>
          </w:tcPr>
          <w:p w14:paraId="6C0AE07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253.9</w:t>
            </w:r>
          </w:p>
        </w:tc>
        <w:tc>
          <w:tcPr>
            <w:tcW w:w="200" w:type="dxa"/>
            <w:tcBorders>
              <w:top w:val="nil"/>
              <w:left w:val="nil"/>
              <w:bottom w:val="nil"/>
              <w:right w:val="nil"/>
            </w:tcBorders>
            <w:shd w:val="clear" w:color="auto" w:fill="auto"/>
            <w:noWrap/>
            <w:vAlign w:val="bottom"/>
            <w:hideMark/>
          </w:tcPr>
          <w:p w14:paraId="7851AAAA"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00D2494"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0.17</w:t>
            </w:r>
          </w:p>
        </w:tc>
        <w:tc>
          <w:tcPr>
            <w:tcW w:w="740" w:type="dxa"/>
            <w:tcBorders>
              <w:top w:val="nil"/>
              <w:left w:val="nil"/>
              <w:bottom w:val="nil"/>
              <w:right w:val="nil"/>
            </w:tcBorders>
            <w:shd w:val="clear" w:color="auto" w:fill="auto"/>
            <w:noWrap/>
            <w:vAlign w:val="bottom"/>
            <w:hideMark/>
          </w:tcPr>
          <w:p w14:paraId="4341467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0.02</w:t>
            </w:r>
          </w:p>
        </w:tc>
        <w:tc>
          <w:tcPr>
            <w:tcW w:w="800" w:type="dxa"/>
            <w:tcBorders>
              <w:top w:val="nil"/>
              <w:left w:val="nil"/>
              <w:bottom w:val="nil"/>
              <w:right w:val="nil"/>
            </w:tcBorders>
            <w:shd w:val="clear" w:color="auto" w:fill="auto"/>
            <w:noWrap/>
            <w:vAlign w:val="bottom"/>
            <w:hideMark/>
          </w:tcPr>
          <w:p w14:paraId="3A391115"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3A5121E7"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0.55</w:t>
            </w:r>
          </w:p>
        </w:tc>
        <w:tc>
          <w:tcPr>
            <w:tcW w:w="920" w:type="dxa"/>
            <w:tcBorders>
              <w:top w:val="nil"/>
              <w:left w:val="nil"/>
              <w:bottom w:val="nil"/>
              <w:right w:val="nil"/>
            </w:tcBorders>
            <w:shd w:val="clear" w:color="auto" w:fill="auto"/>
            <w:noWrap/>
            <w:vAlign w:val="bottom"/>
            <w:hideMark/>
          </w:tcPr>
          <w:p w14:paraId="558E7B80"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0.00</w:t>
            </w:r>
          </w:p>
        </w:tc>
        <w:tc>
          <w:tcPr>
            <w:tcW w:w="640" w:type="dxa"/>
            <w:tcBorders>
              <w:top w:val="nil"/>
              <w:left w:val="nil"/>
              <w:bottom w:val="nil"/>
              <w:right w:val="nil"/>
            </w:tcBorders>
            <w:shd w:val="clear" w:color="auto" w:fill="auto"/>
            <w:noWrap/>
            <w:vAlign w:val="bottom"/>
            <w:hideMark/>
          </w:tcPr>
          <w:p w14:paraId="5624BC82" w14:textId="77777777" w:rsidR="004D25E4" w:rsidRPr="004D25E4" w:rsidRDefault="004D25E4" w:rsidP="004D25E4">
            <w:pPr>
              <w:jc w:val="right"/>
              <w:rPr>
                <w:rFonts w:ascii="Times New Roman" w:eastAsia="Times New Roman" w:hAnsi="Times New Roman" w:cs="Times New Roman"/>
                <w:color w:val="000000"/>
                <w:sz w:val="20"/>
                <w:szCs w:val="20"/>
                <w:lang w:eastAsia="en-US"/>
              </w:rPr>
            </w:pPr>
            <w:r w:rsidRPr="004D25E4">
              <w:rPr>
                <w:rFonts w:ascii="Times New Roman" w:eastAsia="Times New Roman" w:hAnsi="Times New Roman" w:cs="Times New Roman"/>
                <w:color w:val="000000"/>
                <w:sz w:val="20"/>
                <w:szCs w:val="20"/>
                <w:lang w:eastAsia="en-US"/>
              </w:rPr>
              <w:t>0.15</w:t>
            </w:r>
          </w:p>
        </w:tc>
      </w:tr>
    </w:tbl>
    <w:p w14:paraId="14C36046" w14:textId="77777777" w:rsidR="00677292" w:rsidRDefault="00677292">
      <w:pPr>
        <w:rPr>
          <w:rFonts w:ascii="Times New Roman" w:hAnsi="Times New Roman" w:cs="Times New Roman"/>
        </w:rPr>
      </w:pPr>
      <w:bookmarkStart w:id="205" w:name="_GoBack"/>
      <w:bookmarkEnd w:id="205"/>
    </w:p>
    <w:p w14:paraId="2651182D" w14:textId="77777777" w:rsidR="00677292" w:rsidRDefault="00677292">
      <w:pPr>
        <w:rPr>
          <w:rFonts w:ascii="Times New Roman" w:hAnsi="Times New Roman" w:cs="Times New Roman"/>
          <w:b/>
        </w:rPr>
      </w:pPr>
    </w:p>
    <w:p w14:paraId="10193969" w14:textId="77777777" w:rsidR="00677292" w:rsidRDefault="009A3EF7">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 </w:t>
      </w:r>
    </w:p>
    <w:p w14:paraId="32BC3A6D" w14:textId="62D15BFD" w:rsidR="00677292" w:rsidRDefault="009A3EF7">
      <w:pPr>
        <w:rPr>
          <w:rFonts w:ascii="Times New Roman" w:hAnsi="Times New Roman" w:cs="Times New Roman"/>
          <w:sz w:val="20"/>
          <w:szCs w:val="20"/>
        </w:rPr>
      </w:pPr>
      <w:r>
        <w:rPr>
          <w:rFonts w:ascii="Times New Roman" w:hAnsi="Times New Roman" w:cs="Times New Roman"/>
          <w:sz w:val="20"/>
          <w:szCs w:val="20"/>
        </w:rPr>
        <w:t>2: flame height and percent consumed were closely correlated (r = 0.93); traits were combined in ordination and the first principal component (PC1) was used to calculate FRS.</w:t>
      </w:r>
    </w:p>
    <w:p w14:paraId="14C2E376" w14:textId="182CCF5C" w:rsidR="004D25E4" w:rsidRDefault="004D25E4">
      <w:pPr>
        <w:rPr>
          <w:rFonts w:ascii="Times New Roman" w:hAnsi="Times New Roman" w:cs="Times New Roman"/>
          <w:sz w:val="20"/>
          <w:szCs w:val="20"/>
        </w:rPr>
      </w:pPr>
      <w:r>
        <w:rPr>
          <w:rFonts w:ascii="Times New Roman" w:hAnsi="Times New Roman" w:cs="Times New Roman"/>
          <w:sz w:val="20"/>
          <w:szCs w:val="20"/>
        </w:rPr>
        <w:t>3: percentiles of range for flame duration calculated on a log scale.</w:t>
      </w:r>
    </w:p>
    <w:p w14:paraId="7A1A33CC" w14:textId="77777777" w:rsidR="00677292" w:rsidRDefault="00677292">
      <w:pPr>
        <w:rPr>
          <w:rFonts w:ascii="Times New Roman" w:hAnsi="Times New Roman" w:cs="Times New Roman"/>
          <w:b/>
        </w:rPr>
        <w:sectPr w:rsidR="00677292">
          <w:footerReference w:type="default" r:id="rId12"/>
          <w:pgSz w:w="15840" w:h="12240" w:orient="landscape"/>
          <w:pgMar w:top="1440" w:right="1440" w:bottom="1440" w:left="1440" w:header="0" w:footer="720" w:gutter="0"/>
          <w:lnNumType w:countBy="1" w:restart="continuous"/>
          <w:cols w:space="720"/>
          <w:formProt w:val="0"/>
          <w:docGrid w:linePitch="326"/>
        </w:sectPr>
      </w:pPr>
    </w:p>
    <w:p w14:paraId="5A420EE5" w14:textId="77777777" w:rsidR="00677292" w:rsidRDefault="009A3EF7">
      <w:pPr>
        <w:rPr>
          <w:rFonts w:ascii="Times New Roman" w:hAnsi="Times New Roman" w:cs="Times New Roman"/>
          <w:b/>
        </w:rPr>
      </w:pPr>
      <w:r>
        <w:rPr>
          <w:noProof/>
          <w:lang w:eastAsia="en-US"/>
        </w:rPr>
        <w:lastRenderedPageBreak/>
        <w:drawing>
          <wp:inline distT="0" distB="0" distL="0" distR="0" wp14:anchorId="2C79B8D7" wp14:editId="54B4CAB3">
            <wp:extent cx="5943600" cy="5922010"/>
            <wp:effectExtent l="0" t="0" r="0"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13"/>
                    <a:stretch>
                      <a:fillRect/>
                    </a:stretch>
                  </pic:blipFill>
                  <pic:spPr bwMode="auto">
                    <a:xfrm>
                      <a:off x="0" y="0"/>
                      <a:ext cx="5943600" cy="5922010"/>
                    </a:xfrm>
                    <a:prstGeom prst="rect">
                      <a:avLst/>
                    </a:prstGeom>
                  </pic:spPr>
                </pic:pic>
              </a:graphicData>
            </a:graphic>
          </wp:inline>
        </w:drawing>
      </w:r>
    </w:p>
    <w:p w14:paraId="334255B6" w14:textId="77777777" w:rsidR="00677292" w:rsidRDefault="009A3EF7">
      <w:pPr>
        <w:rPr>
          <w:rFonts w:ascii="Times New Roman" w:hAnsi="Times New Roman" w:cs="Times New Roman"/>
        </w:rPr>
      </w:pPr>
      <w:commentRangeStart w:id="206"/>
      <w:commentRangeStart w:id="207"/>
      <w:commentRangeStart w:id="208"/>
      <w:r>
        <w:rPr>
          <w:rFonts w:ascii="Times New Roman" w:hAnsi="Times New Roman" w:cs="Times New Roman"/>
          <w:b/>
        </w:rPr>
        <w:t>Figure 1</w:t>
      </w:r>
      <w:r>
        <w:rPr>
          <w:rFonts w:ascii="Times New Roman" w:hAnsi="Times New Roman" w:cs="Times New Roman"/>
        </w:rPr>
        <w:t>:</w:t>
      </w:r>
      <w:commentRangeEnd w:id="206"/>
      <w:r>
        <w:commentReference w:id="206"/>
      </w:r>
      <w:commentRangeEnd w:id="207"/>
      <w:r w:rsidR="00916CB2">
        <w:rPr>
          <w:rStyle w:val="CommentReference"/>
        </w:rPr>
        <w:commentReference w:id="207"/>
      </w:r>
      <w:commentRangeStart w:id="209"/>
      <w:commentRangeEnd w:id="209"/>
      <w:r>
        <w:rPr>
          <w:rFonts w:ascii="Times New Roman" w:hAnsi="Times New Roman" w:cs="Times New Roman"/>
        </w:rPr>
        <w:commentReference w:id="209"/>
      </w:r>
      <w:commentRangeEnd w:id="208"/>
      <w:r>
        <w:commentReference w:id="208"/>
      </w:r>
      <w:r>
        <w:rPr>
          <w:rFonts w:ascii="Times New Roman" w:hAnsi="Times New Roman" w:cs="Times New Roman"/>
        </w:rPr>
        <w:t xml:space="preserve"> Examples of contrasting traits of different conifer species. (a): Jeffrey pine (left) and lodgepole pine (right) following the 2012 Reading Fire, Lassen National Park. The two species experienced similar fuel environments (fairly open-grown), with the </w:t>
      </w:r>
      <w:commentRangeStart w:id="210"/>
      <w:r>
        <w:rPr>
          <w:rFonts w:ascii="Times New Roman" w:hAnsi="Times New Roman" w:cs="Times New Roman"/>
        </w:rPr>
        <w:t>Jeffrey</w:t>
      </w:r>
      <w:commentRangeEnd w:id="210"/>
      <w:r w:rsidR="003063A0">
        <w:rPr>
          <w:rStyle w:val="CommentReference"/>
        </w:rPr>
        <w:commentReference w:id="210"/>
      </w:r>
      <w:r>
        <w:rPr>
          <w:rFonts w:ascii="Times New Roman" w:hAnsi="Times New Roman" w:cs="Times New Roman"/>
        </w:rPr>
        <w:t xml:space="preserve"> pine surviving and the lodgepole pine dying. (b): example of litter flammability test (maybe PIJE and PICO if we have pictures?) (</w:t>
      </w:r>
      <w:proofErr w:type="spellStart"/>
      <w:proofErr w:type="gramStart"/>
      <w:r>
        <w:rPr>
          <w:rFonts w:ascii="Times New Roman" w:hAnsi="Times New Roman" w:cs="Times New Roman"/>
        </w:rPr>
        <w:t>c,d</w:t>
      </w:r>
      <w:proofErr w:type="spellEnd"/>
      <w:proofErr w:type="gramEnd"/>
      <w:r>
        <w:rPr>
          <w:rFonts w:ascii="Times New Roman" w:hAnsi="Times New Roman" w:cs="Times New Roman"/>
        </w:rPr>
        <w:t>): other examples would be great if you have them.</w:t>
      </w:r>
      <w:r>
        <w:br w:type="page"/>
      </w:r>
    </w:p>
    <w:p w14:paraId="12DEFDE3" w14:textId="77777777" w:rsidR="00677292" w:rsidRDefault="009A3EF7">
      <w:pPr>
        <w:rPr>
          <w:rFonts w:ascii="Times New Roman" w:hAnsi="Times New Roman" w:cs="Times New Roman"/>
        </w:rPr>
      </w:pPr>
      <w:r>
        <w:rPr>
          <w:noProof/>
          <w:lang w:eastAsia="en-US"/>
        </w:rPr>
        <w:lastRenderedPageBreak/>
        <w:drawing>
          <wp:inline distT="0" distB="0" distL="0" distR="0" wp14:anchorId="36D11084" wp14:editId="0D73697B">
            <wp:extent cx="5943600" cy="29718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14"/>
                    <a:stretch>
                      <a:fillRect/>
                    </a:stretch>
                  </pic:blipFill>
                  <pic:spPr bwMode="auto">
                    <a:xfrm>
                      <a:off x="0" y="0"/>
                      <a:ext cx="5943600" cy="2971800"/>
                    </a:xfrm>
                    <a:prstGeom prst="rect">
                      <a:avLst/>
                    </a:prstGeom>
                  </pic:spPr>
                </pic:pic>
              </a:graphicData>
            </a:graphic>
          </wp:inline>
        </w:drawing>
      </w:r>
    </w:p>
    <w:p w14:paraId="0FBEADFB" w14:textId="77777777" w:rsidR="00677292" w:rsidRDefault="009A3EF7">
      <w:pPr>
        <w:rPr>
          <w:rFonts w:ascii="Times New Roman" w:hAnsi="Times New Roman" w:cs="Times New Roman"/>
        </w:rPr>
      </w:pPr>
      <w:commentRangeStart w:id="211"/>
      <w:commentRangeStart w:id="212"/>
      <w:commentRangeStart w:id="213"/>
      <w:commentRangeStart w:id="214"/>
      <w:r>
        <w:rPr>
          <w:rFonts w:ascii="Times New Roman" w:hAnsi="Times New Roman" w:cs="Times New Roman"/>
          <w:b/>
        </w:rPr>
        <w:t>Figure 2</w:t>
      </w:r>
      <w:r>
        <w:rPr>
          <w:rFonts w:ascii="Times New Roman" w:hAnsi="Times New Roman" w:cs="Times New Roman"/>
        </w:rPr>
        <w:t>: Ecological grouping of 29 conifer species by fire resistance scores (FRS). Species names are listed in Table 1</w:t>
      </w:r>
      <w:commentRangeEnd w:id="211"/>
      <w:r>
        <w:commentReference w:id="211"/>
      </w:r>
      <w:commentRangeEnd w:id="212"/>
      <w:commentRangeEnd w:id="214"/>
      <w:r w:rsidR="00AA02FF">
        <w:rPr>
          <w:rStyle w:val="CommentReference"/>
        </w:rPr>
        <w:commentReference w:id="212"/>
      </w:r>
      <w:commentRangeEnd w:id="213"/>
      <w:r w:rsidR="00A9033F">
        <w:rPr>
          <w:rStyle w:val="CommentReference"/>
        </w:rPr>
        <w:commentReference w:id="213"/>
      </w:r>
      <w:r>
        <w:commentReference w:id="214"/>
      </w:r>
      <w:r>
        <w:br w:type="page"/>
      </w:r>
    </w:p>
    <w:p w14:paraId="212538B9" w14:textId="77777777" w:rsidR="00677292" w:rsidRDefault="00677292">
      <w:pPr>
        <w:rPr>
          <w:rFonts w:ascii="Times New Roman" w:hAnsi="Times New Roman" w:cs="Times New Roman"/>
        </w:rPr>
      </w:pPr>
    </w:p>
    <w:p w14:paraId="2BFDD013" w14:textId="77777777" w:rsidR="00677292" w:rsidRDefault="009A3EF7">
      <w:pPr>
        <w:rPr>
          <w:rFonts w:ascii="Times New Roman" w:hAnsi="Times New Roman" w:cs="Times New Roman"/>
        </w:rPr>
      </w:pPr>
      <w:r>
        <w:rPr>
          <w:noProof/>
          <w:lang w:eastAsia="en-US"/>
        </w:rPr>
        <w:drawing>
          <wp:inline distT="0" distB="0" distL="0" distR="0" wp14:anchorId="1FA238C7" wp14:editId="5091F12E">
            <wp:extent cx="5819986" cy="7482840"/>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5819986" cy="7482840"/>
                    </a:xfrm>
                    <a:prstGeom prst="rect">
                      <a:avLst/>
                    </a:prstGeom>
                  </pic:spPr>
                </pic:pic>
              </a:graphicData>
            </a:graphic>
          </wp:inline>
        </w:drawing>
      </w:r>
    </w:p>
    <w:p w14:paraId="43242B97" w14:textId="77777777" w:rsidR="00677292" w:rsidRDefault="009A3EF7">
      <w:pPr>
        <w:rPr>
          <w:rFonts w:ascii="Times New Roman" w:hAnsi="Times New Roman" w:cs="Times New Roman"/>
        </w:rPr>
        <w:sectPr w:rsidR="00677292">
          <w:footerReference w:type="default" r:id="rId16"/>
          <w:pgSz w:w="12240" w:h="15840"/>
          <w:pgMar w:top="1440" w:right="1440" w:bottom="1440" w:left="1440" w:header="0" w:footer="720" w:gutter="0"/>
          <w:lnNumType w:countBy="1" w:restart="continuous"/>
          <w:cols w:space="720"/>
          <w:formProt w:val="0"/>
          <w:docGrid w:linePitch="100"/>
        </w:sectPr>
      </w:pPr>
      <w:r>
        <w:rPr>
          <w:rFonts w:ascii="Times New Roman" w:hAnsi="Times New Roman" w:cs="Times New Roman"/>
          <w:b/>
        </w:rPr>
        <w:t>Figure 3</w:t>
      </w:r>
      <w:r>
        <w:rPr>
          <w:rFonts w:ascii="Times New Roman" w:hAnsi="Times New Roman" w:cs="Times New Roman"/>
        </w:rPr>
        <w:t xml:space="preserve">: </w:t>
      </w:r>
      <w:commentRangeStart w:id="215"/>
      <w:r>
        <w:rPr>
          <w:rFonts w:ascii="Times New Roman" w:hAnsi="Times New Roman" w:cs="Times New Roman"/>
        </w:rPr>
        <w:t xml:space="preserve">Fire resistance scores </w:t>
      </w:r>
      <w:commentRangeEnd w:id="215"/>
      <w:r w:rsidR="009F1821">
        <w:rPr>
          <w:rStyle w:val="CommentReference"/>
        </w:rPr>
        <w:commentReference w:id="215"/>
      </w:r>
      <w:r>
        <w:rPr>
          <w:rFonts w:ascii="Times New Roman" w:hAnsi="Times New Roman" w:cs="Times New Roman"/>
        </w:rPr>
        <w:t xml:space="preserve">mapped </w:t>
      </w:r>
      <w:commentRangeStart w:id="216"/>
      <w:r>
        <w:rPr>
          <w:rFonts w:ascii="Times New Roman" w:hAnsi="Times New Roman" w:cs="Times New Roman"/>
        </w:rPr>
        <w:t>across</w:t>
      </w:r>
      <w:commentRangeEnd w:id="216"/>
      <w:ins w:id="217" w:author="Dylan Schwilk" w:date="2018-11-26T09:23:00Z">
        <w:r>
          <w:commentReference w:id="216"/>
        </w:r>
        <w:commentRangeStart w:id="218"/>
        <w:commentRangeStart w:id="219"/>
        <w:commentRangeEnd w:id="218"/>
        <w:r>
          <w:rPr>
            <w:rFonts w:ascii="Times New Roman" w:hAnsi="Times New Roman" w:cs="Times New Roman"/>
          </w:rPr>
          <w:commentReference w:id="218"/>
        </w:r>
      </w:ins>
      <w:commentRangeEnd w:id="219"/>
      <w:r w:rsidR="00A9033F">
        <w:rPr>
          <w:rStyle w:val="CommentReference"/>
        </w:rPr>
        <w:commentReference w:id="219"/>
      </w:r>
      <w:r>
        <w:rPr>
          <w:rFonts w:ascii="Times New Roman" w:hAnsi="Times New Roman" w:cs="Times New Roman"/>
        </w:rPr>
        <w:t xml:space="preserve"> the landscape </w:t>
      </w:r>
    </w:p>
    <w:p w14:paraId="5DA90CA8" w14:textId="77777777" w:rsidR="00677292" w:rsidRDefault="00677292">
      <w:pPr>
        <w:spacing w:line="480" w:lineRule="auto"/>
        <w:rPr>
          <w:rFonts w:ascii="Times New Roman" w:hAnsi="Times New Roman" w:cs="Times New Roman"/>
        </w:rPr>
      </w:pPr>
    </w:p>
    <w:p w14:paraId="395769D7" w14:textId="77777777" w:rsidR="00677292" w:rsidRDefault="009A3EF7">
      <w:pPr>
        <w:pStyle w:val="EndNoteBibliographyTitle"/>
      </w:pPr>
      <w:r>
        <w:fldChar w:fldCharType="begin"/>
      </w:r>
      <w:r>
        <w:instrText>ADDIN EN.REFLIST</w:instrText>
      </w:r>
      <w:r>
        <w:fldChar w:fldCharType="separate"/>
      </w:r>
      <w:bookmarkStart w:id="220" w:name="__Fieldmark__1956_1117699121"/>
      <w:r>
        <w:rPr>
          <w:b/>
        </w:rPr>
        <w:t>L</w:t>
      </w:r>
      <w:bookmarkStart w:id="221" w:name="__Fieldmark__2621_1244415118"/>
      <w:r>
        <w:rPr>
          <w:b/>
        </w:rPr>
        <w:t>iterature Cited</w:t>
      </w:r>
      <w:r>
        <w:fldChar w:fldCharType="end"/>
      </w:r>
      <w:bookmarkEnd w:id="220"/>
      <w:bookmarkEnd w:id="221"/>
    </w:p>
    <w:p w14:paraId="69842AA7" w14:textId="77777777" w:rsidR="00677292" w:rsidRDefault="00677292">
      <w:pPr>
        <w:pStyle w:val="EndNoteBibliographyTitle"/>
        <w:rPr>
          <w:b/>
        </w:rPr>
      </w:pPr>
    </w:p>
    <w:p w14:paraId="0E6548CC" w14:textId="77777777" w:rsidR="00677292" w:rsidRDefault="009A3EF7">
      <w:pPr>
        <w:pStyle w:val="EndNoteBibliography"/>
        <w:ind w:left="420" w:hanging="420"/>
      </w:pPr>
      <w:bookmarkStart w:id="222" w:name="_ENREF_1"/>
      <w:r>
        <w:t>Brown, J. K., and J. K. Smith. 2000. Wildland fire in ecosystems: effects of fire on flora. Ogden, UT: U.S. Department of Agriculture, Forest Service, Rocky Mountain Research Station.</w:t>
      </w:r>
      <w:bookmarkEnd w:id="222"/>
    </w:p>
    <w:p w14:paraId="5EA684D0" w14:textId="77777777" w:rsidR="00677292" w:rsidRDefault="009A3EF7">
      <w:pPr>
        <w:pStyle w:val="EndNoteBibliography"/>
        <w:ind w:left="420" w:hanging="420"/>
      </w:pPr>
      <w:bookmarkStart w:id="223" w:name="_ENREF_2"/>
      <w:r>
        <w:t>FEIS. 2013. Fire Effects Information System. Plant species descriptions., USDA Forest Service, Rocky Mountain Research Station, Fire Sciences Laboratory, Missoula MT.</w:t>
      </w:r>
      <w:bookmarkEnd w:id="223"/>
    </w:p>
    <w:p w14:paraId="3541FD13" w14:textId="77777777" w:rsidR="00677292" w:rsidRDefault="009A3EF7">
      <w:pPr>
        <w:pStyle w:val="EndNoteBibliography"/>
        <w:ind w:left="420" w:hanging="420"/>
      </w:pPr>
      <w:bookmarkStart w:id="224" w:name="_ENREF_3"/>
      <w:r>
        <w:t xml:space="preserve">Fonda, R. W. 2001. Burning Characteristics of Needles from Eight Pine Species. Forest Science </w:t>
      </w:r>
      <w:r>
        <w:rPr>
          <w:b/>
        </w:rPr>
        <w:t>47</w:t>
      </w:r>
      <w:r>
        <w:t>:390-396.</w:t>
      </w:r>
      <w:bookmarkEnd w:id="224"/>
    </w:p>
    <w:p w14:paraId="3F968FC1" w14:textId="77777777" w:rsidR="00677292" w:rsidRDefault="009A3EF7">
      <w:pPr>
        <w:pStyle w:val="EndNoteBibliography"/>
        <w:ind w:left="420" w:hanging="420"/>
      </w:pPr>
      <w:bookmarkStart w:id="225" w:name="_ENREF_4"/>
      <w:r>
        <w:t xml:space="preserve">Fonda, R. W., L. A. Belanger, and L. L. Burley. 1998. Burning characteristics of western conifer needles. Northwest Science </w:t>
      </w:r>
      <w:r>
        <w:rPr>
          <w:b/>
        </w:rPr>
        <w:t>72</w:t>
      </w:r>
      <w:r>
        <w:t>:1-9.</w:t>
      </w:r>
      <w:bookmarkEnd w:id="225"/>
    </w:p>
    <w:p w14:paraId="0E15AE64" w14:textId="77777777" w:rsidR="00677292" w:rsidRDefault="009A3EF7">
      <w:pPr>
        <w:pStyle w:val="EndNoteBibliography"/>
        <w:ind w:left="420" w:hanging="420"/>
      </w:pPr>
      <w:bookmarkStart w:id="226" w:name="_ENREF_5"/>
      <w:r>
        <w:t xml:space="preserve">Funk, J. L., J. E. Larson, G. M. Ames, B. J. Butterfield, J. Cavender-Bares, J. </w:t>
      </w:r>
      <w:proofErr w:type="spellStart"/>
      <w:r>
        <w:t>Firn</w:t>
      </w:r>
      <w:proofErr w:type="spellEnd"/>
      <w:r>
        <w:t xml:space="preserve">, D. C. Laughlin, A. E. Sutton-Grier, L. Williams, and J. Wright. 2017. Revisiting the Holy Grail: using plant functional traits to understand ecological processes. Biological Reviews </w:t>
      </w:r>
      <w:r>
        <w:rPr>
          <w:b/>
        </w:rPr>
        <w:t>92</w:t>
      </w:r>
      <w:r>
        <w:t>:1156-1173.</w:t>
      </w:r>
      <w:bookmarkEnd w:id="226"/>
    </w:p>
    <w:p w14:paraId="70CFEC8B" w14:textId="77777777" w:rsidR="00677292" w:rsidRDefault="009A3EF7">
      <w:pPr>
        <w:pStyle w:val="EndNoteBibliography"/>
        <w:ind w:left="420" w:hanging="420"/>
      </w:pPr>
      <w:bookmarkStart w:id="227" w:name="_ENREF_6"/>
      <w:r>
        <w:t xml:space="preserve">Johnstone, J. F., C. D. Allen, J. F. Franklin, L. E. </w:t>
      </w:r>
      <w:proofErr w:type="spellStart"/>
      <w:r>
        <w:t>Frelich</w:t>
      </w:r>
      <w:proofErr w:type="spellEnd"/>
      <w:r>
        <w:t xml:space="preserve">, B. J. Harvey, P. E. Higuera, M. C. Mack, R. K. </w:t>
      </w:r>
      <w:proofErr w:type="spellStart"/>
      <w:r>
        <w:t>Meentemeyer</w:t>
      </w:r>
      <w:proofErr w:type="spellEnd"/>
      <w:r>
        <w:t xml:space="preserve">, M. R. Metz, G. L. W. Perry, T. </w:t>
      </w:r>
      <w:proofErr w:type="spellStart"/>
      <w:r>
        <w:t>Schoennagel</w:t>
      </w:r>
      <w:proofErr w:type="spellEnd"/>
      <w:r>
        <w:t xml:space="preserve">, and M. G. Turner. 2016. Changing disturbance regimes, ecological memory, and forest resilience. Frontiers in Ecology and the Environment </w:t>
      </w:r>
      <w:r>
        <w:rPr>
          <w:b/>
        </w:rPr>
        <w:t>14</w:t>
      </w:r>
      <w:r>
        <w:t>:369-378.</w:t>
      </w:r>
      <w:bookmarkEnd w:id="227"/>
    </w:p>
    <w:p w14:paraId="73B295DE" w14:textId="77777777" w:rsidR="00677292" w:rsidRDefault="009A3EF7">
      <w:pPr>
        <w:pStyle w:val="EndNoteBibliography"/>
        <w:ind w:left="420" w:hanging="420"/>
      </w:pPr>
      <w:bookmarkStart w:id="228" w:name="_ENREF_7"/>
      <w:proofErr w:type="spellStart"/>
      <w:r>
        <w:t>Kattge</w:t>
      </w:r>
      <w:proofErr w:type="spellEnd"/>
      <w:r>
        <w:t xml:space="preserve">, J., S. Díaz, S. </w:t>
      </w:r>
      <w:proofErr w:type="spellStart"/>
      <w:r>
        <w:t>Lavorel</w:t>
      </w:r>
      <w:proofErr w:type="spellEnd"/>
      <w:r>
        <w:t xml:space="preserve">, I. C. Prentice, P. </w:t>
      </w:r>
      <w:proofErr w:type="spellStart"/>
      <w:r>
        <w:t>Leadley</w:t>
      </w:r>
      <w:proofErr w:type="spellEnd"/>
      <w:r>
        <w:t xml:space="preserve">, G. </w:t>
      </w:r>
      <w:proofErr w:type="spellStart"/>
      <w:r>
        <w:t>Bönisch</w:t>
      </w:r>
      <w:proofErr w:type="spellEnd"/>
      <w:r>
        <w:t xml:space="preserve">, E. Garnier, M. </w:t>
      </w:r>
      <w:proofErr w:type="spellStart"/>
      <w:r>
        <w:t>Westoby</w:t>
      </w:r>
      <w:proofErr w:type="spellEnd"/>
      <w:r>
        <w:t xml:space="preserve">, P. B. Reich, I. J. Wright, J. H. C. Cornelissen, C. </w:t>
      </w:r>
      <w:proofErr w:type="spellStart"/>
      <w:r>
        <w:t>Violle</w:t>
      </w:r>
      <w:proofErr w:type="spellEnd"/>
      <w:r>
        <w:t xml:space="preserve">, S. P. Harrison, P. M. Van </w:t>
      </w:r>
      <w:proofErr w:type="spellStart"/>
      <w:r>
        <w:t>Bodegom</w:t>
      </w:r>
      <w:proofErr w:type="spellEnd"/>
      <w:r>
        <w:t xml:space="preserve">, M. Reichstein, B. J. </w:t>
      </w:r>
      <w:proofErr w:type="spellStart"/>
      <w:r>
        <w:t>Enquist</w:t>
      </w:r>
      <w:proofErr w:type="spellEnd"/>
      <w:r>
        <w:t xml:space="preserve">, N. A. </w:t>
      </w:r>
      <w:proofErr w:type="spellStart"/>
      <w:r>
        <w:t>Soudzilovskaia</w:t>
      </w:r>
      <w:proofErr w:type="spellEnd"/>
      <w:r>
        <w:t xml:space="preserve">, D. D. </w:t>
      </w:r>
      <w:proofErr w:type="spellStart"/>
      <w:r>
        <w:t>Ackerly</w:t>
      </w:r>
      <w:proofErr w:type="spellEnd"/>
      <w:r>
        <w:t xml:space="preserve">, M. Anand, O. Atkin, M. Bahn, T. R. Baker, D. </w:t>
      </w:r>
      <w:proofErr w:type="spellStart"/>
      <w:r>
        <w:t>Baldocchi</w:t>
      </w:r>
      <w:proofErr w:type="spellEnd"/>
      <w:r>
        <w:t xml:space="preserve">, R. </w:t>
      </w:r>
      <w:proofErr w:type="spellStart"/>
      <w:r>
        <w:t>Bekker</w:t>
      </w:r>
      <w:proofErr w:type="spellEnd"/>
      <w:r>
        <w:t xml:space="preserve">, C. C. Blanco, B. Blonder, W. J. Bond, R. </w:t>
      </w:r>
      <w:proofErr w:type="spellStart"/>
      <w:r>
        <w:t>Bradstock</w:t>
      </w:r>
      <w:proofErr w:type="spellEnd"/>
      <w:r>
        <w:t xml:space="preserve">, D. E. Bunker, F. </w:t>
      </w:r>
      <w:proofErr w:type="spellStart"/>
      <w:r>
        <w:t>Casanoves</w:t>
      </w:r>
      <w:proofErr w:type="spellEnd"/>
      <w:r>
        <w:t xml:space="preserve">, J. Cavender-Bares, J. Q. Chambers, F. S. Chapin, J. </w:t>
      </w:r>
      <w:proofErr w:type="spellStart"/>
      <w:r>
        <w:t>Chave</w:t>
      </w:r>
      <w:proofErr w:type="spellEnd"/>
      <w:r>
        <w:t xml:space="preserve">, D. </w:t>
      </w:r>
      <w:proofErr w:type="spellStart"/>
      <w:r>
        <w:t>Coomes</w:t>
      </w:r>
      <w:proofErr w:type="spellEnd"/>
      <w:r>
        <w:t xml:space="preserve">, W. K. Cornwell, J. M. </w:t>
      </w:r>
      <w:proofErr w:type="spellStart"/>
      <w:r>
        <w:t>Craine</w:t>
      </w:r>
      <w:proofErr w:type="spellEnd"/>
      <w:r>
        <w:t xml:space="preserve">, B. H. Dobrin, L. Duarte, W. </w:t>
      </w:r>
      <w:proofErr w:type="spellStart"/>
      <w:r>
        <w:t>Durka</w:t>
      </w:r>
      <w:proofErr w:type="spellEnd"/>
      <w:r>
        <w:t xml:space="preserve">, J. </w:t>
      </w:r>
      <w:proofErr w:type="spellStart"/>
      <w:r>
        <w:t>Elser</w:t>
      </w:r>
      <w:proofErr w:type="spellEnd"/>
      <w:r>
        <w:t xml:space="preserve">, G. </w:t>
      </w:r>
      <w:proofErr w:type="spellStart"/>
      <w:r>
        <w:t>Esser</w:t>
      </w:r>
      <w:proofErr w:type="spellEnd"/>
      <w:r>
        <w:t xml:space="preserve">, M. </w:t>
      </w:r>
      <w:proofErr w:type="spellStart"/>
      <w:r>
        <w:t>Estiarte</w:t>
      </w:r>
      <w:proofErr w:type="spellEnd"/>
      <w:r>
        <w:t xml:space="preserve">, W. F. Fagan, J. Fang, F. Fernández-Méndez, A. Fidelis, B. </w:t>
      </w:r>
      <w:proofErr w:type="spellStart"/>
      <w:r>
        <w:t>Finegan</w:t>
      </w:r>
      <w:proofErr w:type="spellEnd"/>
      <w:r>
        <w:t xml:space="preserve">, O. Flores, H. Ford, D. Frank, G. T. </w:t>
      </w:r>
      <w:proofErr w:type="spellStart"/>
      <w:r>
        <w:t>Freschet</w:t>
      </w:r>
      <w:proofErr w:type="spellEnd"/>
      <w:r>
        <w:t xml:space="preserve">, N. M. </w:t>
      </w:r>
      <w:proofErr w:type="spellStart"/>
      <w:r>
        <w:t>Fyllas</w:t>
      </w:r>
      <w:proofErr w:type="spellEnd"/>
      <w:r>
        <w:t xml:space="preserve">, R. V. Gallagher, W. A. Green, A. G. Gutierrez, T. </w:t>
      </w:r>
      <w:proofErr w:type="spellStart"/>
      <w:r>
        <w:t>Hickler</w:t>
      </w:r>
      <w:proofErr w:type="spellEnd"/>
      <w:r>
        <w:t xml:space="preserve">, S. I. Higgins, J. G. Hodgson, A. </w:t>
      </w:r>
      <w:proofErr w:type="spellStart"/>
      <w:r>
        <w:t>Jalili</w:t>
      </w:r>
      <w:proofErr w:type="spellEnd"/>
      <w:r>
        <w:t xml:space="preserve">, S. Jansen, C. A. Joly, A. J. </w:t>
      </w:r>
      <w:proofErr w:type="spellStart"/>
      <w:r>
        <w:t>Kerkhoff</w:t>
      </w:r>
      <w:proofErr w:type="spellEnd"/>
      <w:r>
        <w:t xml:space="preserve">, D. </w:t>
      </w:r>
      <w:proofErr w:type="spellStart"/>
      <w:r>
        <w:t>Kirkup</w:t>
      </w:r>
      <w:proofErr w:type="spellEnd"/>
      <w:r>
        <w:t xml:space="preserve">, K. </w:t>
      </w:r>
      <w:proofErr w:type="spellStart"/>
      <w:r>
        <w:t>Kitajima</w:t>
      </w:r>
      <w:proofErr w:type="spellEnd"/>
      <w:r>
        <w:t xml:space="preserve">, M. </w:t>
      </w:r>
      <w:proofErr w:type="spellStart"/>
      <w:r>
        <w:t>Kleyer</w:t>
      </w:r>
      <w:proofErr w:type="spellEnd"/>
      <w:r>
        <w:t xml:space="preserve">, S. Klotz, J. M. H. Knops, K. Kramer, I. </w:t>
      </w:r>
      <w:proofErr w:type="spellStart"/>
      <w:r>
        <w:t>Kühn</w:t>
      </w:r>
      <w:proofErr w:type="spellEnd"/>
      <w:r>
        <w:t xml:space="preserve">, H. </w:t>
      </w:r>
      <w:proofErr w:type="spellStart"/>
      <w:r>
        <w:t>Kurokawa</w:t>
      </w:r>
      <w:proofErr w:type="spellEnd"/>
      <w:r>
        <w:t xml:space="preserve">, D. Laughlin, T. D. Lee, M. Leishman, F. Lens, T. Lenz, S. L. Lewis, J. Lloyd, J. </w:t>
      </w:r>
      <w:proofErr w:type="spellStart"/>
      <w:r>
        <w:t>Llusià</w:t>
      </w:r>
      <w:proofErr w:type="spellEnd"/>
      <w:r>
        <w:t xml:space="preserve">, F. </w:t>
      </w:r>
      <w:proofErr w:type="spellStart"/>
      <w:r>
        <w:t>Louault</w:t>
      </w:r>
      <w:proofErr w:type="spellEnd"/>
      <w:r>
        <w:t xml:space="preserve">, S. Ma, M. D. </w:t>
      </w:r>
      <w:proofErr w:type="spellStart"/>
      <w:r>
        <w:t>Mahecha</w:t>
      </w:r>
      <w:proofErr w:type="spellEnd"/>
      <w:r>
        <w:t xml:space="preserve">, P. Manning, T. </w:t>
      </w:r>
      <w:proofErr w:type="spellStart"/>
      <w:r>
        <w:t>Massad</w:t>
      </w:r>
      <w:proofErr w:type="spellEnd"/>
      <w:r>
        <w:t xml:space="preserve">, B. E. </w:t>
      </w:r>
      <w:proofErr w:type="spellStart"/>
      <w:r>
        <w:t>Medlyn</w:t>
      </w:r>
      <w:proofErr w:type="spellEnd"/>
      <w:r>
        <w:t xml:space="preserve">, J. Messier, A. T. Moles, S. C. Müller, K. </w:t>
      </w:r>
      <w:proofErr w:type="spellStart"/>
      <w:r>
        <w:t>Nadrowski</w:t>
      </w:r>
      <w:proofErr w:type="spellEnd"/>
      <w:r>
        <w:t xml:space="preserve">, S. Naeem, Ü. </w:t>
      </w:r>
      <w:proofErr w:type="spellStart"/>
      <w:r>
        <w:t>Niinemets</w:t>
      </w:r>
      <w:proofErr w:type="spellEnd"/>
      <w:r>
        <w:t xml:space="preserve">, S. </w:t>
      </w:r>
      <w:proofErr w:type="spellStart"/>
      <w:r>
        <w:t>Nöllert</w:t>
      </w:r>
      <w:proofErr w:type="spellEnd"/>
      <w:r>
        <w:t xml:space="preserve">, A. </w:t>
      </w:r>
      <w:proofErr w:type="spellStart"/>
      <w:r>
        <w:t>Nüske</w:t>
      </w:r>
      <w:proofErr w:type="spellEnd"/>
      <w:r>
        <w:t xml:space="preserve">, R. </w:t>
      </w:r>
      <w:proofErr w:type="spellStart"/>
      <w:r>
        <w:t>Ogaya</w:t>
      </w:r>
      <w:proofErr w:type="spellEnd"/>
      <w:r>
        <w:t xml:space="preserve">, J. </w:t>
      </w:r>
      <w:proofErr w:type="spellStart"/>
      <w:r>
        <w:t>Oleksyn</w:t>
      </w:r>
      <w:proofErr w:type="spellEnd"/>
      <w:r>
        <w:t xml:space="preserve">, V. G. </w:t>
      </w:r>
      <w:proofErr w:type="spellStart"/>
      <w:r>
        <w:t>Onipchenko</w:t>
      </w:r>
      <w:proofErr w:type="spellEnd"/>
      <w:r>
        <w:t xml:space="preserve">, Y. Onoda, J. </w:t>
      </w:r>
      <w:proofErr w:type="spellStart"/>
      <w:r>
        <w:t>Ordoñez</w:t>
      </w:r>
      <w:proofErr w:type="spellEnd"/>
      <w:r>
        <w:t xml:space="preserve">, G. Overbeck, W. A. Ozinga, S. </w:t>
      </w:r>
      <w:proofErr w:type="spellStart"/>
      <w:r>
        <w:t>Patiño</w:t>
      </w:r>
      <w:proofErr w:type="spellEnd"/>
      <w:r>
        <w:t xml:space="preserve">, S. Paula, J. G. </w:t>
      </w:r>
      <w:proofErr w:type="spellStart"/>
      <w:r>
        <w:t>Pausas</w:t>
      </w:r>
      <w:proofErr w:type="spellEnd"/>
      <w:r>
        <w:t xml:space="preserve">, J. </w:t>
      </w:r>
      <w:proofErr w:type="spellStart"/>
      <w:r>
        <w:t>Peñuelas</w:t>
      </w:r>
      <w:proofErr w:type="spellEnd"/>
      <w:r>
        <w:t xml:space="preserve">, O. L. Phillips, V. Pillar, H. </w:t>
      </w:r>
      <w:proofErr w:type="spellStart"/>
      <w:r>
        <w:t>Poorter</w:t>
      </w:r>
      <w:proofErr w:type="spellEnd"/>
      <w:r>
        <w:t xml:space="preserve">, L. </w:t>
      </w:r>
      <w:proofErr w:type="spellStart"/>
      <w:r>
        <w:t>Poorter</w:t>
      </w:r>
      <w:proofErr w:type="spellEnd"/>
      <w:r>
        <w:t xml:space="preserve">, P. </w:t>
      </w:r>
      <w:proofErr w:type="spellStart"/>
      <w:r>
        <w:t>Poschlod</w:t>
      </w:r>
      <w:proofErr w:type="spellEnd"/>
      <w:r>
        <w:t xml:space="preserve">, A. </w:t>
      </w:r>
      <w:proofErr w:type="spellStart"/>
      <w:r>
        <w:t>Prinzing</w:t>
      </w:r>
      <w:proofErr w:type="spellEnd"/>
      <w:r>
        <w:t xml:space="preserve">, R. Proulx, A. </w:t>
      </w:r>
      <w:proofErr w:type="spellStart"/>
      <w:r>
        <w:t>Rammig</w:t>
      </w:r>
      <w:proofErr w:type="spellEnd"/>
      <w:r>
        <w:t xml:space="preserve">, S. </w:t>
      </w:r>
      <w:proofErr w:type="spellStart"/>
      <w:r>
        <w:t>Reinsch</w:t>
      </w:r>
      <w:proofErr w:type="spellEnd"/>
      <w:r>
        <w:t>, B. Reu, L. Sack, B. Salgado-</w:t>
      </w:r>
      <w:proofErr w:type="spellStart"/>
      <w:r>
        <w:t>Negret</w:t>
      </w:r>
      <w:proofErr w:type="spellEnd"/>
      <w:r>
        <w:t xml:space="preserve">, J. </w:t>
      </w:r>
      <w:proofErr w:type="spellStart"/>
      <w:r>
        <w:t>Sardans</w:t>
      </w:r>
      <w:proofErr w:type="spellEnd"/>
      <w:r>
        <w:t xml:space="preserve">, S. </w:t>
      </w:r>
      <w:proofErr w:type="spellStart"/>
      <w:r>
        <w:t>Shiodera</w:t>
      </w:r>
      <w:proofErr w:type="spellEnd"/>
      <w:r>
        <w:t xml:space="preserve">, B. Shipley, A. Siefert, E. </w:t>
      </w:r>
      <w:proofErr w:type="spellStart"/>
      <w:r>
        <w:t>Sosinski</w:t>
      </w:r>
      <w:proofErr w:type="spellEnd"/>
      <w:r>
        <w:t xml:space="preserve">, J. F. </w:t>
      </w:r>
      <w:proofErr w:type="spellStart"/>
      <w:r>
        <w:t>Soussana</w:t>
      </w:r>
      <w:proofErr w:type="spellEnd"/>
      <w:r>
        <w:t xml:space="preserve">, E. Swaine, N. Swenson, K. Thompson, P. Thornton, M. </w:t>
      </w:r>
      <w:proofErr w:type="spellStart"/>
      <w:r>
        <w:t>Waldram</w:t>
      </w:r>
      <w:proofErr w:type="spellEnd"/>
      <w:r>
        <w:t xml:space="preserve">, E. </w:t>
      </w:r>
      <w:proofErr w:type="spellStart"/>
      <w:r>
        <w:t>Weiher</w:t>
      </w:r>
      <w:proofErr w:type="spellEnd"/>
      <w:r>
        <w:t xml:space="preserve">, M. White, S. White, S. J. Wright, B. </w:t>
      </w:r>
      <w:proofErr w:type="spellStart"/>
      <w:r>
        <w:t>Yguel</w:t>
      </w:r>
      <w:proofErr w:type="spellEnd"/>
      <w:r>
        <w:t xml:space="preserve">, S. </w:t>
      </w:r>
      <w:proofErr w:type="spellStart"/>
      <w:r>
        <w:t>Zaehle</w:t>
      </w:r>
      <w:proofErr w:type="spellEnd"/>
      <w:r>
        <w:t xml:space="preserve">, A. E. </w:t>
      </w:r>
      <w:proofErr w:type="spellStart"/>
      <w:r>
        <w:t>Zanne</w:t>
      </w:r>
      <w:proofErr w:type="spellEnd"/>
      <w:r>
        <w:t xml:space="preserve">, and C. Wirth. 2011. TRY – a global database of plant traits. Global Change Biology </w:t>
      </w:r>
      <w:r>
        <w:rPr>
          <w:b/>
        </w:rPr>
        <w:t>17</w:t>
      </w:r>
      <w:r>
        <w:t>:2905-2935.</w:t>
      </w:r>
      <w:bookmarkEnd w:id="228"/>
    </w:p>
    <w:p w14:paraId="252C4BC7" w14:textId="77777777" w:rsidR="00677292" w:rsidRDefault="009A3EF7">
      <w:pPr>
        <w:pStyle w:val="EndNoteBibliography"/>
        <w:ind w:left="420" w:hanging="420"/>
      </w:pPr>
      <w:bookmarkStart w:id="229" w:name="_ENREF_8"/>
      <w:r>
        <w:t xml:space="preserve">Keeley, J. E., J. G. </w:t>
      </w:r>
      <w:proofErr w:type="spellStart"/>
      <w:r>
        <w:t>Pausas</w:t>
      </w:r>
      <w:proofErr w:type="spellEnd"/>
      <w:r>
        <w:t xml:space="preserve">, P. W. </w:t>
      </w:r>
      <w:proofErr w:type="spellStart"/>
      <w:r>
        <w:t>Rundel</w:t>
      </w:r>
      <w:proofErr w:type="spellEnd"/>
      <w:r>
        <w:t xml:space="preserve">, W. J. Bond, and R. A. </w:t>
      </w:r>
      <w:proofErr w:type="spellStart"/>
      <w:r>
        <w:t>Bradstock</w:t>
      </w:r>
      <w:proofErr w:type="spellEnd"/>
      <w:r>
        <w:t xml:space="preserve">. 2011. Fire as an evolutionary pressure shaping plant traits. Trends in Plant Science </w:t>
      </w:r>
      <w:r>
        <w:rPr>
          <w:b/>
        </w:rPr>
        <w:t>16</w:t>
      </w:r>
      <w:r>
        <w:t>:406-411.</w:t>
      </w:r>
      <w:bookmarkEnd w:id="229"/>
    </w:p>
    <w:p w14:paraId="2F63DAF3" w14:textId="77777777" w:rsidR="00677292" w:rsidRDefault="009A3EF7">
      <w:pPr>
        <w:pStyle w:val="EndNoteBibliography"/>
        <w:ind w:left="420" w:hanging="420"/>
      </w:pPr>
      <w:bookmarkStart w:id="230" w:name="_ENREF_9"/>
      <w:r>
        <w:t xml:space="preserve">Larson, A. J., R. T. Belote, C. A. </w:t>
      </w:r>
      <w:proofErr w:type="spellStart"/>
      <w:r>
        <w:t>Cansler</w:t>
      </w:r>
      <w:proofErr w:type="spellEnd"/>
      <w:r>
        <w:t>, S. A. Parks, and M. Dietz. 2013. Latent Resilience in Ponderosa Pine Forest: Effects of Resumed Frequent Fire. Ecological Applications.</w:t>
      </w:r>
      <w:bookmarkEnd w:id="230"/>
    </w:p>
    <w:p w14:paraId="24D364F6" w14:textId="77777777" w:rsidR="00677292" w:rsidRDefault="009A3EF7">
      <w:pPr>
        <w:pStyle w:val="EndNoteBibliography"/>
        <w:ind w:left="420" w:hanging="420"/>
      </w:pPr>
      <w:bookmarkStart w:id="231" w:name="_ENREF_10"/>
      <w:r>
        <w:t>Lutes, D., and R. Keane. 2017. First Order Fire Effects Model: FOFEM 6.4, User’s Guide. USDA Forest Service, Missoula, Mont, USA.</w:t>
      </w:r>
      <w:bookmarkEnd w:id="231"/>
    </w:p>
    <w:p w14:paraId="5CD4EC2F" w14:textId="77777777" w:rsidR="00677292" w:rsidRDefault="009A3EF7">
      <w:pPr>
        <w:pStyle w:val="EndNoteBibliography"/>
        <w:ind w:left="420" w:hanging="420"/>
      </w:pPr>
      <w:bookmarkStart w:id="232" w:name="_ENREF_11"/>
      <w:r>
        <w:lastRenderedPageBreak/>
        <w:t xml:space="preserve">McGill, B. J., B. J. </w:t>
      </w:r>
      <w:proofErr w:type="spellStart"/>
      <w:r>
        <w:t>Enquist</w:t>
      </w:r>
      <w:proofErr w:type="spellEnd"/>
      <w:r>
        <w:t xml:space="preserve">, E. </w:t>
      </w:r>
      <w:proofErr w:type="spellStart"/>
      <w:r>
        <w:t>Weiher</w:t>
      </w:r>
      <w:proofErr w:type="spellEnd"/>
      <w:r>
        <w:t xml:space="preserve">, and M. </w:t>
      </w:r>
      <w:proofErr w:type="spellStart"/>
      <w:r>
        <w:t>Westoby</w:t>
      </w:r>
      <w:proofErr w:type="spellEnd"/>
      <w:r>
        <w:t xml:space="preserve">. 2006. Rebuilding community ecology from functional traits. Trends in Ecology &amp; Evolution </w:t>
      </w:r>
      <w:r>
        <w:rPr>
          <w:b/>
        </w:rPr>
        <w:t>21</w:t>
      </w:r>
      <w:r>
        <w:t>:178-185.</w:t>
      </w:r>
      <w:bookmarkEnd w:id="232"/>
    </w:p>
    <w:p w14:paraId="6F75B777" w14:textId="77777777" w:rsidR="00677292" w:rsidRDefault="009A3EF7">
      <w:pPr>
        <w:pStyle w:val="EndNoteBibliography"/>
        <w:ind w:left="420" w:hanging="420"/>
      </w:pPr>
      <w:bookmarkStart w:id="233" w:name="_ENREF_12"/>
      <w:r>
        <w:t xml:space="preserve">Messier, J., B. J. McGill, and M. J. </w:t>
      </w:r>
      <w:proofErr w:type="spellStart"/>
      <w:r>
        <w:t>Lechowicz</w:t>
      </w:r>
      <w:proofErr w:type="spellEnd"/>
      <w:r>
        <w:t xml:space="preserve">. 2010. How do traits vary across ecological scales? A case for trait-based ecology. Ecology Letters </w:t>
      </w:r>
      <w:r>
        <w:rPr>
          <w:b/>
        </w:rPr>
        <w:t>13</w:t>
      </w:r>
      <w:r>
        <w:t>:838-848.</w:t>
      </w:r>
      <w:bookmarkEnd w:id="233"/>
    </w:p>
    <w:p w14:paraId="120C3BC1" w14:textId="77777777" w:rsidR="00677292" w:rsidRDefault="009A3EF7">
      <w:pPr>
        <w:pStyle w:val="EndNoteBibliography"/>
        <w:ind w:left="420" w:hanging="420"/>
      </w:pPr>
      <w:bookmarkStart w:id="234" w:name="_ENREF_13"/>
      <w:r>
        <w:t xml:space="preserve">Millar, C. I., and N. L. Stephenson. 2015. Temperate forest health in an era of emerging </w:t>
      </w:r>
      <w:proofErr w:type="spellStart"/>
      <w:r>
        <w:t>megadisturbance</w:t>
      </w:r>
      <w:proofErr w:type="spellEnd"/>
      <w:r>
        <w:t xml:space="preserve">. Science </w:t>
      </w:r>
      <w:r>
        <w:rPr>
          <w:b/>
        </w:rPr>
        <w:t>349</w:t>
      </w:r>
      <w:r>
        <w:t>:823-826.</w:t>
      </w:r>
      <w:bookmarkEnd w:id="234"/>
    </w:p>
    <w:p w14:paraId="7A5D27C3" w14:textId="77777777" w:rsidR="00677292" w:rsidRDefault="009A3EF7">
      <w:pPr>
        <w:pStyle w:val="EndNoteBibliography"/>
        <w:ind w:left="420" w:hanging="420"/>
      </w:pPr>
      <w:bookmarkStart w:id="235" w:name="_ENREF_14"/>
      <w:proofErr w:type="spellStart"/>
      <w:r>
        <w:t>Pausas</w:t>
      </w:r>
      <w:proofErr w:type="spellEnd"/>
      <w:r>
        <w:t xml:space="preserve">, J. G. 2015. Bark thickness and fire regime. Functional Ecology </w:t>
      </w:r>
      <w:r>
        <w:rPr>
          <w:b/>
        </w:rPr>
        <w:t>29</w:t>
      </w:r>
      <w:r>
        <w:t>:315-327.</w:t>
      </w:r>
      <w:bookmarkEnd w:id="235"/>
    </w:p>
    <w:p w14:paraId="62CB5D12" w14:textId="77777777" w:rsidR="00677292" w:rsidRDefault="009A3EF7">
      <w:pPr>
        <w:pStyle w:val="EndNoteBibliography"/>
        <w:ind w:left="420" w:hanging="420"/>
      </w:pPr>
      <w:bookmarkStart w:id="236" w:name="_ENREF_15"/>
      <w:proofErr w:type="spellStart"/>
      <w:r>
        <w:t>Pausas</w:t>
      </w:r>
      <w:proofErr w:type="spellEnd"/>
      <w:r>
        <w:t xml:space="preserve">, J. G., J. E. Keeley, and D. W. </w:t>
      </w:r>
      <w:proofErr w:type="spellStart"/>
      <w:r>
        <w:t>Schwilk</w:t>
      </w:r>
      <w:proofErr w:type="spellEnd"/>
      <w:r>
        <w:t xml:space="preserve">. 2017. Flammability as an ecological and evolutionary driver. Journal of Ecology </w:t>
      </w:r>
      <w:r>
        <w:rPr>
          <w:b/>
        </w:rPr>
        <w:t>105</w:t>
      </w:r>
      <w:r>
        <w:t>:289-297.</w:t>
      </w:r>
      <w:bookmarkEnd w:id="236"/>
    </w:p>
    <w:p w14:paraId="2EBE77D9" w14:textId="77777777" w:rsidR="00677292" w:rsidRDefault="009A3EF7">
      <w:pPr>
        <w:pStyle w:val="EndNoteBibliography"/>
        <w:ind w:left="420" w:hanging="420"/>
      </w:pPr>
      <w:bookmarkStart w:id="237" w:name="_ENREF_16"/>
      <w:r>
        <w:t xml:space="preserve">Riemann, R., B. T. Wilson, A. Lister, and S. Parks. 2010. An effective assessment protocol for continuous geospatial datasets of forest characteristics using USFS Forest Inventory and Analysis (FIA) data. Remote Sensing of Environment </w:t>
      </w:r>
      <w:r>
        <w:rPr>
          <w:b/>
        </w:rPr>
        <w:t>114</w:t>
      </w:r>
      <w:r>
        <w:t>:2337-2352.</w:t>
      </w:r>
      <w:bookmarkEnd w:id="237"/>
    </w:p>
    <w:p w14:paraId="5C08806B" w14:textId="77777777" w:rsidR="00677292" w:rsidRDefault="009A3EF7">
      <w:pPr>
        <w:pStyle w:val="EndNoteBibliography"/>
        <w:ind w:left="420" w:hanging="420"/>
      </w:pPr>
      <w:bookmarkStart w:id="238" w:name="_ENREF_17"/>
      <w:r>
        <w:t xml:space="preserve">Rollins, M. G. 2009. LANDFIRE: a nationally consistent vegetation, wildland fire, and fuel assessment. International Journal of Wildland Fire </w:t>
      </w:r>
      <w:r>
        <w:rPr>
          <w:b/>
        </w:rPr>
        <w:t>18</w:t>
      </w:r>
      <w:r>
        <w:t>:235-249.</w:t>
      </w:r>
      <w:bookmarkEnd w:id="238"/>
    </w:p>
    <w:p w14:paraId="4D3378BD" w14:textId="77777777" w:rsidR="00677292" w:rsidRDefault="009A3EF7">
      <w:pPr>
        <w:pStyle w:val="EndNoteBibliography"/>
        <w:ind w:left="420" w:hanging="420"/>
      </w:pPr>
      <w:bookmarkStart w:id="239" w:name="_ENREF_18"/>
      <w: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bookmarkEnd w:id="239"/>
    </w:p>
    <w:p w14:paraId="4AABCBC4" w14:textId="77777777" w:rsidR="00677292" w:rsidRDefault="009A3EF7">
      <w:pPr>
        <w:pStyle w:val="EndNoteBibliography"/>
        <w:ind w:left="420" w:hanging="420"/>
      </w:pPr>
      <w:bookmarkStart w:id="240" w:name="_ENREF_19"/>
      <w:proofErr w:type="spellStart"/>
      <w:r>
        <w:t>Schoennagel</w:t>
      </w:r>
      <w:proofErr w:type="spellEnd"/>
      <w:r>
        <w:t xml:space="preserve">, T., and C. R. Nelson. 2011. Restoration relevance of recent National Fire Plan treatments in forests of the western United States. Frontiers in Ecology and the Environment </w:t>
      </w:r>
      <w:r>
        <w:rPr>
          <w:b/>
        </w:rPr>
        <w:t>9</w:t>
      </w:r>
      <w:r>
        <w:t>:271-277.</w:t>
      </w:r>
      <w:bookmarkEnd w:id="240"/>
    </w:p>
    <w:p w14:paraId="3BB507A1" w14:textId="77777777" w:rsidR="00677292" w:rsidRDefault="009A3EF7">
      <w:pPr>
        <w:pStyle w:val="EndNoteBibliography"/>
        <w:ind w:left="420" w:hanging="420"/>
      </w:pPr>
      <w:bookmarkStart w:id="241" w:name="_ENREF_20"/>
      <w:proofErr w:type="spellStart"/>
      <w:r>
        <w:t>Schwilk</w:t>
      </w:r>
      <w:proofErr w:type="spellEnd"/>
      <w:r>
        <w:t xml:space="preserve">, D. W., and D. D. </w:t>
      </w:r>
      <w:proofErr w:type="spellStart"/>
      <w:r>
        <w:t>Ackerly</w:t>
      </w:r>
      <w:proofErr w:type="spellEnd"/>
      <w:r>
        <w:t xml:space="preserve">. 2001. Flammability and </w:t>
      </w:r>
      <w:proofErr w:type="spellStart"/>
      <w:r>
        <w:t>serotiny</w:t>
      </w:r>
      <w:proofErr w:type="spellEnd"/>
      <w:r>
        <w:t xml:space="preserve"> as strategies: correlated evolution in pines. Oikos </w:t>
      </w:r>
      <w:r>
        <w:rPr>
          <w:b/>
        </w:rPr>
        <w:t>94</w:t>
      </w:r>
      <w:r>
        <w:t>:326-336.</w:t>
      </w:r>
      <w:bookmarkEnd w:id="241"/>
    </w:p>
    <w:p w14:paraId="2AF274C5" w14:textId="77777777" w:rsidR="00677292" w:rsidRDefault="009A3EF7">
      <w:pPr>
        <w:pStyle w:val="EndNoteBibliography"/>
        <w:ind w:left="420" w:hanging="420"/>
      </w:pPr>
      <w:bookmarkStart w:id="242" w:name="_ENREF_21"/>
      <w:proofErr w:type="spellStart"/>
      <w:r>
        <w:t>Schwilk</w:t>
      </w:r>
      <w:proofErr w:type="spellEnd"/>
      <w:r>
        <w:t xml:space="preserve">, D. W., and A. C. Caprio. 2011. Scaling from leaf traits to fire </w:t>
      </w:r>
      <w:proofErr w:type="spellStart"/>
      <w:r>
        <w:t>behaviour</w:t>
      </w:r>
      <w:proofErr w:type="spellEnd"/>
      <w:r>
        <w:t xml:space="preserve">: community composition predicts fire severity in a temperate forest. Journal of Ecology </w:t>
      </w:r>
      <w:r>
        <w:rPr>
          <w:b/>
        </w:rPr>
        <w:t>99</w:t>
      </w:r>
      <w:r>
        <w:t>:970-980.</w:t>
      </w:r>
      <w:bookmarkEnd w:id="242"/>
    </w:p>
    <w:p w14:paraId="327675C5" w14:textId="77777777" w:rsidR="00677292" w:rsidRDefault="009A3EF7">
      <w:pPr>
        <w:pStyle w:val="EndNoteBibliography"/>
        <w:ind w:left="420" w:hanging="420"/>
      </w:pPr>
      <w:bookmarkStart w:id="243" w:name="_ENREF_22"/>
      <w:r>
        <w:t xml:space="preserve">Steel, Z. L., H. D. Safford, and J. H. </w:t>
      </w:r>
      <w:proofErr w:type="spellStart"/>
      <w:r>
        <w:t>Viers</w:t>
      </w:r>
      <w:proofErr w:type="spellEnd"/>
      <w:r>
        <w:t xml:space="preserve">. 2015. The fire frequency-severity relationship and the legacy of fire suppression in California forests. Ecosphere </w:t>
      </w:r>
      <w:proofErr w:type="gramStart"/>
      <w:r>
        <w:rPr>
          <w:b/>
        </w:rPr>
        <w:t>6</w:t>
      </w:r>
      <w:r>
        <w:t>:art</w:t>
      </w:r>
      <w:proofErr w:type="gramEnd"/>
      <w:r>
        <w:t>8.</w:t>
      </w:r>
      <w:bookmarkEnd w:id="243"/>
    </w:p>
    <w:p w14:paraId="0590D5FF" w14:textId="77777777" w:rsidR="00677292" w:rsidRDefault="009A3EF7">
      <w:pPr>
        <w:pStyle w:val="EndNoteBibliography"/>
        <w:ind w:left="420" w:hanging="420"/>
      </w:pPr>
      <w:bookmarkStart w:id="244" w:name="_ENREF_23"/>
      <w:r>
        <w:t xml:space="preserve">Stevens, J. T., B. M. Collins, J. D. Miller, M. P. North, and S. L. Stephens. 2017. Changing spatial patterns of stand-replacing fire in California conifer forests. Forest Ecology and Management </w:t>
      </w:r>
      <w:r>
        <w:rPr>
          <w:b/>
        </w:rPr>
        <w:t>406</w:t>
      </w:r>
      <w:r>
        <w:t>:28-36.</w:t>
      </w:r>
      <w:bookmarkEnd w:id="244"/>
    </w:p>
    <w:p w14:paraId="206E396E" w14:textId="77777777" w:rsidR="00677292" w:rsidRDefault="009A3EF7">
      <w:pPr>
        <w:pStyle w:val="EndNoteBibliography"/>
        <w:ind w:left="420" w:hanging="420"/>
      </w:pPr>
      <w:bookmarkStart w:id="245" w:name="_ENREF_24"/>
      <w:r>
        <w:t xml:space="preserve">USDA Forest Service FIA Program. 2014. Forest Inventory and Analysis National Core Field Guide. </w:t>
      </w:r>
      <w:hyperlink r:id="rId17">
        <w:r>
          <w:rPr>
            <w:rStyle w:val="InternetLink"/>
            <w:rFonts w:asciiTheme="minorHAnsi" w:hAnsiTheme="minorHAnsi" w:cstheme="minorBidi"/>
          </w:rPr>
          <w:t>http://www.fia.fs.fed.us/library/field-guides-methods-proc/docs/2014/Core FIA field guide_6-1.pdf</w:t>
        </w:r>
      </w:hyperlink>
      <w:r>
        <w:t xml:space="preserve"> </w:t>
      </w:r>
      <w:bookmarkEnd w:id="245"/>
    </w:p>
    <w:p w14:paraId="3F9E07BA" w14:textId="77777777" w:rsidR="00677292" w:rsidRDefault="009A3EF7">
      <w:pPr>
        <w:pStyle w:val="EndNoteBibliography"/>
        <w:ind w:left="420" w:hanging="420"/>
      </w:pPr>
      <w:bookmarkStart w:id="246" w:name="_ENREF_25"/>
      <w:r>
        <w:t xml:space="preserve">Varner, J. M., J. Kane, J. </w:t>
      </w:r>
      <w:proofErr w:type="spellStart"/>
      <w:r>
        <w:t>Kreye</w:t>
      </w:r>
      <w:proofErr w:type="spellEnd"/>
      <w:r>
        <w:t xml:space="preserve">, and E. </w:t>
      </w:r>
      <w:proofErr w:type="spellStart"/>
      <w:r>
        <w:t>Engber</w:t>
      </w:r>
      <w:proofErr w:type="spellEnd"/>
      <w:r>
        <w:t xml:space="preserve">. 2015. The Flammability of Forest and Woodland Litter: </w:t>
      </w:r>
      <w:proofErr w:type="gramStart"/>
      <w:r>
        <w:t>a</w:t>
      </w:r>
      <w:proofErr w:type="gramEnd"/>
      <w:r>
        <w:t xml:space="preserve"> Synthesis. Current Forestry Reports:1-9.</w:t>
      </w:r>
      <w:bookmarkEnd w:id="246"/>
    </w:p>
    <w:p w14:paraId="2C9B5173" w14:textId="77777777" w:rsidR="00677292" w:rsidRDefault="009A3EF7">
      <w:pPr>
        <w:pStyle w:val="EndNoteBibliography"/>
        <w:ind w:left="420" w:hanging="420"/>
      </w:pPr>
      <w:bookmarkStart w:id="247" w:name="_ENREF_26"/>
      <w:r>
        <w:t>Wilson, B. T., A. J. Lister, R. I. Riemann, and D. M. Griffith. 2013. Live tree species basal area of the contiguous United States (2000-2009).</w:t>
      </w:r>
      <w:r>
        <w:rPr>
          <w:i/>
        </w:rPr>
        <w:t>in</w:t>
      </w:r>
      <w:r>
        <w:t xml:space="preserve"> R. M. R. S. USDA Forest Service, editor., Newtown Square, PA.</w:t>
      </w:r>
      <w:bookmarkEnd w:id="247"/>
    </w:p>
    <w:p w14:paraId="5D906B50" w14:textId="77777777" w:rsidR="00677292" w:rsidRDefault="009A3EF7">
      <w:pPr>
        <w:pStyle w:val="EndNoteBibliography"/>
        <w:ind w:left="420" w:hanging="420"/>
        <w:sectPr w:rsidR="00677292">
          <w:footerReference w:type="default" r:id="rId18"/>
          <w:pgSz w:w="12240" w:h="15840"/>
          <w:pgMar w:top="1440" w:right="1440" w:bottom="1440" w:left="1440" w:header="0" w:footer="720" w:gutter="0"/>
          <w:lnNumType w:countBy="1" w:restart="continuous"/>
          <w:cols w:space="720"/>
          <w:formProt w:val="0"/>
          <w:docGrid w:linePitch="100"/>
        </w:sectPr>
      </w:pPr>
      <w:bookmarkStart w:id="248" w:name="_ENREF_27"/>
      <w:proofErr w:type="spellStart"/>
      <w:r>
        <w:t>Yocom</w:t>
      </w:r>
      <w:proofErr w:type="spellEnd"/>
      <w:r>
        <w:t xml:space="preserve">-Kent, L. L., P. Z. </w:t>
      </w:r>
      <w:proofErr w:type="spellStart"/>
      <w:r>
        <w:t>Fulé</w:t>
      </w:r>
      <w:proofErr w:type="spellEnd"/>
      <w:r>
        <w:t xml:space="preserve">, W. A. Bunn, and E. G. </w:t>
      </w:r>
      <w:proofErr w:type="spellStart"/>
      <w:r>
        <w:t>Gdula</w:t>
      </w:r>
      <w:proofErr w:type="spellEnd"/>
      <w:r>
        <w:t>. 2015. Historical high-severity fire patches in mixed-conifer forests. Canadian Journal of Forest Research:1587-1596.</w:t>
      </w:r>
      <w:bookmarkEnd w:id="248"/>
    </w:p>
    <w:p w14:paraId="0871C14B" w14:textId="77777777" w:rsidR="00677292" w:rsidRDefault="009A3EF7">
      <w:pPr>
        <w:rPr>
          <w:rFonts w:ascii="Times New Roman" w:hAnsi="Times New Roman" w:cs="Times New Roman"/>
          <w:b/>
        </w:rPr>
      </w:pPr>
      <w:r>
        <w:rPr>
          <w:rFonts w:ascii="Times New Roman" w:hAnsi="Times New Roman" w:cs="Times New Roman"/>
          <w:b/>
        </w:rPr>
        <w:lastRenderedPageBreak/>
        <w:t>Fig. S1</w:t>
      </w:r>
      <w:r>
        <w:rPr>
          <w:rFonts w:ascii="Times New Roman" w:hAnsi="Times New Roman" w:cs="Times New Roman"/>
        </w:rPr>
        <w:t>: Correlations between traits. Significance of correlations based on Pearson's product moment correlation coefficient, for P&lt;0.001 (***) and P&lt;0.05 (*).</w:t>
      </w:r>
    </w:p>
    <w:p w14:paraId="0F111CF0" w14:textId="77777777" w:rsidR="00677292" w:rsidRDefault="009A3EF7">
      <w:pPr>
        <w:rPr>
          <w:rFonts w:ascii="Times New Roman" w:hAnsi="Times New Roman" w:cs="Times New Roman"/>
        </w:rPr>
      </w:pPr>
      <w:r>
        <w:rPr>
          <w:noProof/>
          <w:lang w:eastAsia="en-US"/>
        </w:rPr>
        <w:drawing>
          <wp:inline distT="0" distB="0" distL="0" distR="0" wp14:anchorId="2A8F460F" wp14:editId="557F8078">
            <wp:extent cx="6597650" cy="5358765"/>
            <wp:effectExtent l="0" t="0" r="0" b="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noChangeArrowheads="1"/>
                    </pic:cNvPicPr>
                  </pic:nvPicPr>
                  <pic:blipFill>
                    <a:blip r:embed="rId19"/>
                    <a:stretch>
                      <a:fillRect/>
                    </a:stretch>
                  </pic:blipFill>
                  <pic:spPr bwMode="auto">
                    <a:xfrm>
                      <a:off x="0" y="0"/>
                      <a:ext cx="6597650" cy="5358765"/>
                    </a:xfrm>
                    <a:prstGeom prst="rect">
                      <a:avLst/>
                    </a:prstGeom>
                  </pic:spPr>
                </pic:pic>
              </a:graphicData>
            </a:graphic>
          </wp:inline>
        </w:drawing>
      </w:r>
      <w:r>
        <w:br w:type="page"/>
      </w:r>
    </w:p>
    <w:p w14:paraId="1E8FC9A1" w14:textId="714C1F3C" w:rsidR="00677292" w:rsidRDefault="009A3EF7">
      <w:pPr>
        <w:spacing w:line="480" w:lineRule="auto"/>
        <w:rPr>
          <w:rFonts w:ascii="Times New Roman" w:hAnsi="Times New Roman" w:cs="Times New Roman"/>
        </w:rPr>
      </w:pPr>
      <w:r>
        <w:rPr>
          <w:rFonts w:ascii="Times New Roman" w:hAnsi="Times New Roman" w:cs="Times New Roman"/>
          <w:b/>
        </w:rPr>
        <w:lastRenderedPageBreak/>
        <w:t>Fig. S2</w:t>
      </w:r>
      <w:r>
        <w:rPr>
          <w:rFonts w:ascii="Times New Roman" w:hAnsi="Times New Roman" w:cs="Times New Roman"/>
        </w:rPr>
        <w:t xml:space="preserve">: </w:t>
      </w:r>
      <w:r>
        <w:rPr>
          <w:rFonts w:ascii="Times New Roman" w:hAnsi="Times New Roman" w:cs="Times New Roman"/>
          <w:b/>
        </w:rPr>
        <w:t xml:space="preserve">Fire </w:t>
      </w:r>
      <w:commentRangeStart w:id="249"/>
      <w:r>
        <w:rPr>
          <w:rFonts w:ascii="Times New Roman" w:hAnsi="Times New Roman" w:cs="Times New Roman"/>
          <w:b/>
        </w:rPr>
        <w:t>regime</w:t>
      </w:r>
      <w:commentRangeEnd w:id="249"/>
      <w:r w:rsidR="00DB256D">
        <w:rPr>
          <w:rStyle w:val="CommentReference"/>
        </w:rPr>
        <w:commentReference w:id="249"/>
      </w:r>
      <w:r>
        <w:rPr>
          <w:rFonts w:ascii="Times New Roman" w:hAnsi="Times New Roman" w:cs="Times New Roman"/>
          <w:b/>
        </w:rPr>
        <w:t xml:space="preserve"> groups from LANDFIRE. </w:t>
      </w:r>
      <w:r>
        <w:rPr>
          <w:rFonts w:ascii="Times New Roman" w:hAnsi="Times New Roman" w:cs="Times New Roman"/>
        </w:rPr>
        <w:t>Groups 2 and 4 were masked to NA values (white)</w:t>
      </w:r>
      <w:ins w:id="250" w:author="Matt Kling" w:date="2018-12-02T11:06:00Z">
        <w:r w:rsidR="00DB256D">
          <w:rPr>
            <w:rFonts w:ascii="Times New Roman" w:hAnsi="Times New Roman" w:cs="Times New Roman"/>
          </w:rPr>
          <w:t xml:space="preserve">. </w:t>
        </w:r>
      </w:ins>
    </w:p>
    <w:p w14:paraId="0D36DFF0" w14:textId="77777777" w:rsidR="00677292" w:rsidRDefault="009A3EF7">
      <w:pPr>
        <w:spacing w:line="480" w:lineRule="auto"/>
        <w:rPr>
          <w:rFonts w:ascii="Times New Roman" w:hAnsi="Times New Roman" w:cs="Times New Roman"/>
          <w:b/>
        </w:rPr>
      </w:pPr>
      <w:r>
        <w:rPr>
          <w:noProof/>
          <w:lang w:eastAsia="en-US"/>
        </w:rPr>
        <w:drawing>
          <wp:inline distT="0" distB="0" distL="0" distR="0" wp14:anchorId="17705F53" wp14:editId="4D05C3ED">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noChangeArrowheads="1"/>
                    </pic:cNvPicPr>
                  </pic:nvPicPr>
                  <pic:blipFill>
                    <a:blip r:embed="rId20"/>
                    <a:stretch>
                      <a:fillRect/>
                    </a:stretch>
                  </pic:blipFill>
                  <pic:spPr bwMode="auto">
                    <a:xfrm>
                      <a:off x="0" y="0"/>
                      <a:ext cx="4622800" cy="5943600"/>
                    </a:xfrm>
                    <a:prstGeom prst="rect">
                      <a:avLst/>
                    </a:prstGeom>
                  </pic:spPr>
                </pic:pic>
              </a:graphicData>
            </a:graphic>
          </wp:inline>
        </w:drawing>
      </w:r>
    </w:p>
    <w:p w14:paraId="0D39A161" w14:textId="77777777" w:rsidR="00677292" w:rsidRDefault="009A3EF7">
      <w:pPr>
        <w:rPr>
          <w:rFonts w:ascii="Times New Roman" w:hAnsi="Times New Roman" w:cs="Times New Roman"/>
          <w:b/>
        </w:rPr>
      </w:pPr>
      <w:r>
        <w:br w:type="page"/>
      </w:r>
    </w:p>
    <w:p w14:paraId="76F0B9A3" w14:textId="77777777" w:rsidR="00677292" w:rsidRDefault="009A3EF7">
      <w:pPr>
        <w:rPr>
          <w:rFonts w:ascii="Times New Roman" w:hAnsi="Times New Roman" w:cs="Times New Roman"/>
          <w:b/>
        </w:rPr>
      </w:pPr>
      <w:r>
        <w:rPr>
          <w:rFonts w:ascii="Times New Roman" w:hAnsi="Times New Roman" w:cs="Times New Roman"/>
          <w:b/>
        </w:rPr>
        <w:lastRenderedPageBreak/>
        <w:t>Fig. S3: Fire return interval from LANDFIRE</w:t>
      </w:r>
    </w:p>
    <w:p w14:paraId="0C0E9349" w14:textId="77777777" w:rsidR="00677292" w:rsidRDefault="009A3EF7">
      <w:pPr>
        <w:rPr>
          <w:rFonts w:ascii="Times New Roman" w:hAnsi="Times New Roman" w:cs="Times New Roman"/>
          <w:b/>
        </w:rPr>
      </w:pPr>
      <w:r>
        <w:rPr>
          <w:noProof/>
          <w:lang w:eastAsia="en-US"/>
        </w:rPr>
        <w:drawing>
          <wp:inline distT="0" distB="0" distL="0" distR="0" wp14:anchorId="713A2D97" wp14:editId="5FF3F988">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noChangeArrowheads="1"/>
                    </pic:cNvPicPr>
                  </pic:nvPicPr>
                  <pic:blipFill>
                    <a:blip r:embed="rId21"/>
                    <a:stretch>
                      <a:fillRect/>
                    </a:stretch>
                  </pic:blipFill>
                  <pic:spPr bwMode="auto">
                    <a:xfrm>
                      <a:off x="0" y="0"/>
                      <a:ext cx="4622800" cy="5943600"/>
                    </a:xfrm>
                    <a:prstGeom prst="rect">
                      <a:avLst/>
                    </a:prstGeom>
                  </pic:spPr>
                </pic:pic>
              </a:graphicData>
            </a:graphic>
          </wp:inline>
        </w:drawing>
      </w:r>
    </w:p>
    <w:p w14:paraId="26350EBE" w14:textId="77777777" w:rsidR="00677292" w:rsidRDefault="009A3EF7">
      <w:pPr>
        <w:rPr>
          <w:rFonts w:ascii="Times New Roman" w:hAnsi="Times New Roman" w:cs="Times New Roman"/>
          <w:b/>
        </w:rPr>
      </w:pPr>
      <w:r>
        <w:br w:type="page"/>
      </w:r>
    </w:p>
    <w:p w14:paraId="5C8363D7" w14:textId="77777777" w:rsidR="00677292" w:rsidRDefault="009A3EF7">
      <w:pPr>
        <w:rPr>
          <w:rFonts w:ascii="Times New Roman" w:hAnsi="Times New Roman" w:cs="Times New Roman"/>
          <w:b/>
        </w:rPr>
      </w:pPr>
      <w:r>
        <w:rPr>
          <w:rFonts w:ascii="Times New Roman" w:hAnsi="Times New Roman" w:cs="Times New Roman"/>
          <w:b/>
        </w:rPr>
        <w:lastRenderedPageBreak/>
        <w:t>Figure S4</w:t>
      </w:r>
    </w:p>
    <w:p w14:paraId="379A209F" w14:textId="77777777" w:rsidR="00677292" w:rsidRDefault="00677292">
      <w:pPr>
        <w:rPr>
          <w:rFonts w:ascii="Times New Roman" w:hAnsi="Times New Roman" w:cs="Times New Roman"/>
          <w:b/>
        </w:rPr>
      </w:pPr>
    </w:p>
    <w:p w14:paraId="2EE254B8" w14:textId="77777777" w:rsidR="00677292" w:rsidRDefault="009A3EF7">
      <w:pPr>
        <w:rPr>
          <w:rFonts w:ascii="Times New Roman" w:hAnsi="Times New Roman" w:cs="Times New Roman"/>
          <w:b/>
        </w:rPr>
      </w:pPr>
      <w:r>
        <w:rPr>
          <w:noProof/>
          <w:lang w:eastAsia="en-US"/>
        </w:rPr>
        <w:drawing>
          <wp:inline distT="0" distB="0" distL="0" distR="0" wp14:anchorId="2DB8C407" wp14:editId="2445106B">
            <wp:extent cx="4904105" cy="686625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22"/>
                    <a:stretch>
                      <a:fillRect/>
                    </a:stretch>
                  </pic:blipFill>
                  <pic:spPr bwMode="auto">
                    <a:xfrm>
                      <a:off x="0" y="0"/>
                      <a:ext cx="4904105" cy="6866255"/>
                    </a:xfrm>
                    <a:prstGeom prst="rect">
                      <a:avLst/>
                    </a:prstGeom>
                  </pic:spPr>
                </pic:pic>
              </a:graphicData>
            </a:graphic>
          </wp:inline>
        </w:drawing>
      </w:r>
      <w:r>
        <w:br w:type="page"/>
      </w:r>
    </w:p>
    <w:p w14:paraId="3BD8F255" w14:textId="77777777" w:rsidR="00677292" w:rsidRDefault="009A3EF7">
      <w:pPr>
        <w:rPr>
          <w:rFonts w:ascii="Times New Roman" w:hAnsi="Times New Roman" w:cs="Times New Roman"/>
        </w:rPr>
      </w:pPr>
      <w:r>
        <w:rPr>
          <w:rFonts w:ascii="Times New Roman" w:hAnsi="Times New Roman" w:cs="Times New Roman"/>
          <w:b/>
        </w:rPr>
        <w:lastRenderedPageBreak/>
        <w:t>Figure S5</w:t>
      </w:r>
      <w:r>
        <w:rPr>
          <w:rFonts w:ascii="Times New Roman" w:hAnsi="Times New Roman" w:cs="Times New Roman"/>
        </w:rPr>
        <w:t>: Potential imbalances between conte</w:t>
      </w:r>
      <w:commentRangeStart w:id="251"/>
      <w:commentRangeStart w:id="252"/>
      <w:commentRangeStart w:id="253"/>
      <w:commentRangeEnd w:id="251"/>
      <w:r>
        <w:rPr>
          <w:rFonts w:ascii="Times New Roman" w:hAnsi="Times New Roman" w:cs="Times New Roman"/>
        </w:rPr>
        <w:commentReference w:id="251"/>
      </w:r>
      <w:commentRangeEnd w:id="252"/>
      <w:r w:rsidR="00A567DF">
        <w:rPr>
          <w:rStyle w:val="CommentReference"/>
        </w:rPr>
        <w:commentReference w:id="252"/>
      </w:r>
      <w:commentRangeEnd w:id="253"/>
      <w:r w:rsidR="00A9033F">
        <w:rPr>
          <w:rStyle w:val="CommentReference"/>
        </w:rPr>
        <w:commentReference w:id="253"/>
      </w:r>
      <w:r>
        <w:rPr>
          <w:rFonts w:ascii="Times New Roman" w:hAnsi="Times New Roman" w:cs="Times New Roman"/>
        </w:rPr>
        <w:t>mporary fire resistance traits and historical fire regimes. “Resistant” areas are defined as the 20% of forested areas with the highest fire resistance scores in areas defined as either intermediate (41-150 year) or infrequent (151-300 year) historical fire return intervals. “Vulnerable” areas are defined as the 20% of forested areas with the lowest fire resistance scores in areas defined as either intermediate or frequent (&lt;20 year) historical fire return intervals.</w:t>
      </w:r>
    </w:p>
    <w:p w14:paraId="0CD57868" w14:textId="77777777" w:rsidR="00677292" w:rsidRDefault="00677292">
      <w:pPr>
        <w:rPr>
          <w:rFonts w:ascii="Times New Roman" w:hAnsi="Times New Roman" w:cs="Times New Roman"/>
        </w:rPr>
      </w:pPr>
    </w:p>
    <w:p w14:paraId="7478D2DE" w14:textId="77777777" w:rsidR="00677292" w:rsidRDefault="009A3EF7">
      <w:pPr>
        <w:rPr>
          <w:ins w:id="254" w:author="Matt Kling" w:date="2018-12-01T20:10:00Z"/>
        </w:rPr>
      </w:pPr>
      <w:r>
        <w:rPr>
          <w:noProof/>
          <w:lang w:eastAsia="en-US"/>
        </w:rPr>
        <w:drawing>
          <wp:inline distT="0" distB="0" distL="0" distR="0" wp14:anchorId="0893A47A" wp14:editId="23199A5D">
            <wp:extent cx="5340350" cy="6866255"/>
            <wp:effectExtent l="0" t="0" r="0" b="0"/>
            <wp:docPr id="1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2"/>
                    <pic:cNvPicPr>
                      <a:picLocks noChangeAspect="1" noChangeArrowheads="1"/>
                    </pic:cNvPicPr>
                  </pic:nvPicPr>
                  <pic:blipFill>
                    <a:blip r:embed="rId23"/>
                    <a:stretch>
                      <a:fillRect/>
                    </a:stretch>
                  </pic:blipFill>
                  <pic:spPr bwMode="auto">
                    <a:xfrm>
                      <a:off x="0" y="0"/>
                      <a:ext cx="5340350" cy="6866255"/>
                    </a:xfrm>
                    <a:prstGeom prst="rect">
                      <a:avLst/>
                    </a:prstGeom>
                  </pic:spPr>
                </pic:pic>
              </a:graphicData>
            </a:graphic>
          </wp:inline>
        </w:drawing>
      </w:r>
    </w:p>
    <w:p w14:paraId="02151815" w14:textId="77777777" w:rsidR="008710EC" w:rsidRDefault="00A567DF">
      <w:commentRangeStart w:id="255"/>
      <w:commentRangeStart w:id="256"/>
      <w:ins w:id="257" w:author="Matt Kling" w:date="2018-12-01T20:10:00Z">
        <w:r w:rsidRPr="00A567DF">
          <w:rPr>
            <w:noProof/>
            <w:lang w:eastAsia="en-US"/>
          </w:rPr>
          <w:lastRenderedPageBreak/>
          <w:drawing>
            <wp:inline distT="0" distB="0" distL="0" distR="0" wp14:anchorId="0A9ABEAD" wp14:editId="6D91A8F2">
              <wp:extent cx="5943600" cy="51435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43500"/>
                      </a:xfrm>
                      <a:prstGeom prst="rect">
                        <a:avLst/>
                      </a:prstGeom>
                    </pic:spPr>
                  </pic:pic>
                </a:graphicData>
              </a:graphic>
            </wp:inline>
          </w:drawing>
        </w:r>
        <w:commentRangeEnd w:id="255"/>
        <w:r>
          <w:rPr>
            <w:rStyle w:val="CommentReference"/>
          </w:rPr>
          <w:commentReference w:id="255"/>
        </w:r>
      </w:ins>
      <w:commentRangeEnd w:id="256"/>
      <w:r w:rsidR="00A9033F">
        <w:rPr>
          <w:rStyle w:val="CommentReference"/>
        </w:rPr>
        <w:commentReference w:id="256"/>
      </w:r>
    </w:p>
    <w:p w14:paraId="64AA2900" w14:textId="77777777" w:rsidR="008710EC" w:rsidRDefault="008710EC"/>
    <w:p w14:paraId="771C1C1A" w14:textId="77777777" w:rsidR="00013C17" w:rsidRPr="00013C17" w:rsidRDefault="008710EC" w:rsidP="00013C17">
      <w:pPr>
        <w:pStyle w:val="EndNoteBibliographyTitle"/>
        <w:rPr>
          <w:b/>
          <w:noProof/>
        </w:rPr>
      </w:pPr>
      <w:r>
        <w:fldChar w:fldCharType="begin"/>
      </w:r>
      <w:r>
        <w:instrText xml:space="preserve"> ADDIN EN.REFLIST </w:instrText>
      </w:r>
      <w:r>
        <w:fldChar w:fldCharType="separate"/>
      </w:r>
      <w:r w:rsidR="00013C17" w:rsidRPr="00013C17">
        <w:rPr>
          <w:b/>
          <w:noProof/>
        </w:rPr>
        <w:t>References</w:t>
      </w:r>
    </w:p>
    <w:p w14:paraId="18D1A3FD" w14:textId="77777777" w:rsidR="00013C17" w:rsidRPr="00013C17" w:rsidRDefault="00013C17" w:rsidP="00013C17">
      <w:pPr>
        <w:pStyle w:val="EndNoteBibliographyTitle"/>
        <w:rPr>
          <w:b/>
          <w:noProof/>
        </w:rPr>
      </w:pPr>
    </w:p>
    <w:p w14:paraId="2A32734A" w14:textId="77777777" w:rsidR="00013C17" w:rsidRPr="00013C17" w:rsidRDefault="00013C17" w:rsidP="00013C17">
      <w:pPr>
        <w:pStyle w:val="EndNoteBibliography"/>
        <w:ind w:left="720" w:hanging="720"/>
        <w:rPr>
          <w:noProof/>
        </w:rPr>
      </w:pPr>
      <w:r w:rsidRPr="00013C17">
        <w:rPr>
          <w:noProof/>
        </w:rPr>
        <w:t xml:space="preserve">de Magalhaes, R. M. Q., and D. W. Schwilk. 2012. Leaf traits and litter flammability: evidence for non-additive mixture effects in a temperate forest. Journal of Ecology </w:t>
      </w:r>
      <w:r w:rsidRPr="00013C17">
        <w:rPr>
          <w:b/>
          <w:noProof/>
        </w:rPr>
        <w:t>100</w:t>
      </w:r>
      <w:r w:rsidRPr="00013C17">
        <w:rPr>
          <w:noProof/>
        </w:rPr>
        <w:t>:1153-1163.</w:t>
      </w:r>
    </w:p>
    <w:p w14:paraId="6DE53D15" w14:textId="77777777" w:rsidR="00013C17" w:rsidRPr="00013C17" w:rsidRDefault="00013C17" w:rsidP="00013C17">
      <w:pPr>
        <w:pStyle w:val="EndNoteBibliography"/>
        <w:ind w:left="720" w:hanging="720"/>
        <w:rPr>
          <w:noProof/>
        </w:rPr>
      </w:pPr>
      <w:r w:rsidRPr="00013C17">
        <w:rPr>
          <w:noProof/>
        </w:rPr>
        <w:t xml:space="preserve">Fonda, R. W. 2001. Burning Characteristics of Needles from Eight Pine Species. Forest Science </w:t>
      </w:r>
      <w:r w:rsidRPr="00013C17">
        <w:rPr>
          <w:b/>
          <w:noProof/>
        </w:rPr>
        <w:t>47</w:t>
      </w:r>
      <w:r w:rsidRPr="00013C17">
        <w:rPr>
          <w:noProof/>
        </w:rPr>
        <w:t>:390-396.</w:t>
      </w:r>
    </w:p>
    <w:p w14:paraId="5BFEDC32" w14:textId="77777777" w:rsidR="00013C17" w:rsidRPr="00013C17" w:rsidRDefault="00013C17" w:rsidP="00013C17">
      <w:pPr>
        <w:pStyle w:val="EndNoteBibliography"/>
        <w:ind w:left="720" w:hanging="720"/>
        <w:rPr>
          <w:noProof/>
        </w:rPr>
      </w:pPr>
      <w:r w:rsidRPr="00013C17">
        <w:rPr>
          <w:noProof/>
        </w:rPr>
        <w:t xml:space="preserve">Fonda, R. W., L. A. Belanger, and L. L. Burley. 1998. Burning characteristics of western conifer needles. Northwest Science </w:t>
      </w:r>
      <w:r w:rsidRPr="00013C17">
        <w:rPr>
          <w:b/>
          <w:noProof/>
        </w:rPr>
        <w:t>72</w:t>
      </w:r>
      <w:r w:rsidRPr="00013C17">
        <w:rPr>
          <w:noProof/>
        </w:rPr>
        <w:t>:1-9.</w:t>
      </w:r>
    </w:p>
    <w:p w14:paraId="324F4E07" w14:textId="77777777" w:rsidR="00013C17" w:rsidRPr="00013C17" w:rsidRDefault="00013C17" w:rsidP="00013C17">
      <w:pPr>
        <w:pStyle w:val="EndNoteBibliography"/>
        <w:ind w:left="720" w:hanging="720"/>
        <w:rPr>
          <w:noProof/>
        </w:rPr>
      </w:pPr>
      <w:r w:rsidRPr="00013C17">
        <w:rPr>
          <w:noProof/>
        </w:rPr>
        <w:t xml:space="preserve">Keeley, J. E., and P. H. Zedler. 1998. Evolution of life histories in </w:t>
      </w:r>
      <w:r w:rsidRPr="00013C17">
        <w:rPr>
          <w:i/>
          <w:noProof/>
        </w:rPr>
        <w:t>Pinus</w:t>
      </w:r>
      <w:r w:rsidRPr="00013C17">
        <w:rPr>
          <w:noProof/>
        </w:rPr>
        <w:t xml:space="preserve">. . Pages 219-250  Ecology and biogeography of </w:t>
      </w:r>
      <w:r w:rsidRPr="00013C17">
        <w:rPr>
          <w:i/>
          <w:noProof/>
        </w:rPr>
        <w:t>Pinus</w:t>
      </w:r>
      <w:r w:rsidRPr="00013C17">
        <w:rPr>
          <w:noProof/>
        </w:rPr>
        <w:t>. Cambridge University Press, Cambridge, U.K.</w:t>
      </w:r>
    </w:p>
    <w:p w14:paraId="3C886E48" w14:textId="77777777" w:rsidR="00013C17" w:rsidRPr="00013C17" w:rsidRDefault="00013C17" w:rsidP="00013C17">
      <w:pPr>
        <w:pStyle w:val="EndNoteBibliography"/>
        <w:ind w:left="720" w:hanging="720"/>
        <w:rPr>
          <w:noProof/>
        </w:rPr>
      </w:pPr>
      <w:r w:rsidRPr="00013C17">
        <w:rPr>
          <w:noProof/>
        </w:rPr>
        <w:t xml:space="preserve">Pausas, J. G. 2015. Bark thickness and fire regime. Functional Ecology </w:t>
      </w:r>
      <w:r w:rsidRPr="00013C17">
        <w:rPr>
          <w:b/>
          <w:noProof/>
        </w:rPr>
        <w:t>29</w:t>
      </w:r>
      <w:r w:rsidRPr="00013C17">
        <w:rPr>
          <w:noProof/>
        </w:rPr>
        <w:t>:315-327.</w:t>
      </w:r>
    </w:p>
    <w:p w14:paraId="0F150A81" w14:textId="77777777" w:rsidR="00013C17" w:rsidRPr="00013C17" w:rsidRDefault="00013C17" w:rsidP="00013C17">
      <w:pPr>
        <w:pStyle w:val="EndNoteBibliography"/>
        <w:ind w:left="720" w:hanging="720"/>
        <w:rPr>
          <w:noProof/>
        </w:rPr>
      </w:pPr>
      <w:r w:rsidRPr="00013C17">
        <w:rPr>
          <w:noProof/>
        </w:rPr>
        <w:t xml:space="preserve">Pausas, J. G., J. E. Keeley, and D. W. Schwilk. 2017. Flammability as an ecological and evolutionary driver. Journal of Ecology </w:t>
      </w:r>
      <w:r w:rsidRPr="00013C17">
        <w:rPr>
          <w:b/>
          <w:noProof/>
        </w:rPr>
        <w:t>105</w:t>
      </w:r>
      <w:r w:rsidRPr="00013C17">
        <w:rPr>
          <w:noProof/>
        </w:rPr>
        <w:t>:289-297.</w:t>
      </w:r>
    </w:p>
    <w:p w14:paraId="0EE1A59D" w14:textId="77777777" w:rsidR="00013C17" w:rsidRPr="00013C17" w:rsidRDefault="00013C17" w:rsidP="00013C17">
      <w:pPr>
        <w:pStyle w:val="EndNoteBibliography"/>
        <w:ind w:left="720" w:hanging="720"/>
        <w:rPr>
          <w:noProof/>
        </w:rPr>
      </w:pPr>
      <w:r w:rsidRPr="00013C17">
        <w:rPr>
          <w:noProof/>
        </w:rPr>
        <w:t xml:space="preserve">Schwilk, D. W., and D. D. Ackerly. 2001. Flammability and serotiny as strategies: correlated evolution in pines. Oikos </w:t>
      </w:r>
      <w:r w:rsidRPr="00013C17">
        <w:rPr>
          <w:b/>
          <w:noProof/>
        </w:rPr>
        <w:t>94</w:t>
      </w:r>
      <w:r w:rsidRPr="00013C17">
        <w:rPr>
          <w:noProof/>
        </w:rPr>
        <w:t>:326-336.</w:t>
      </w:r>
    </w:p>
    <w:p w14:paraId="7A025540" w14:textId="77777777" w:rsidR="00013C17" w:rsidRPr="00013C17" w:rsidRDefault="00013C17" w:rsidP="00013C17">
      <w:pPr>
        <w:pStyle w:val="EndNoteBibliography"/>
        <w:ind w:left="720" w:hanging="720"/>
        <w:rPr>
          <w:noProof/>
        </w:rPr>
      </w:pPr>
      <w:r w:rsidRPr="00013C17">
        <w:rPr>
          <w:noProof/>
        </w:rPr>
        <w:lastRenderedPageBreak/>
        <w:t xml:space="preserve">Schwilk, D. W., and A. C. Caprio. 2011. Scaling from leaf traits to fire behaviour: community composition predicts fire severity in a temperate forest. Journal of Ecology </w:t>
      </w:r>
      <w:r w:rsidRPr="00013C17">
        <w:rPr>
          <w:b/>
          <w:noProof/>
        </w:rPr>
        <w:t>99</w:t>
      </w:r>
      <w:r w:rsidRPr="00013C17">
        <w:rPr>
          <w:noProof/>
        </w:rPr>
        <w:t>:970-980.</w:t>
      </w:r>
    </w:p>
    <w:p w14:paraId="579EA57B" w14:textId="77777777" w:rsidR="00013C17" w:rsidRPr="00013C17" w:rsidRDefault="00013C17" w:rsidP="00013C17">
      <w:pPr>
        <w:pStyle w:val="EndNoteBibliography"/>
        <w:ind w:left="720" w:hanging="720"/>
        <w:rPr>
          <w:noProof/>
        </w:rPr>
      </w:pPr>
      <w:r w:rsidRPr="00013C17">
        <w:rPr>
          <w:noProof/>
        </w:rPr>
        <w:t>Varner, J. M., J. Kane, J. Kreye, and E. Engber. 2015. The Flammability of Forest and Woodland Litter: a Synthesis. Current Forestry Reports:1-9.</w:t>
      </w:r>
    </w:p>
    <w:p w14:paraId="5A3E8B7A" w14:textId="3A4A835F" w:rsidR="00A567DF" w:rsidRDefault="008710EC">
      <w:r>
        <w:fldChar w:fldCharType="end"/>
      </w:r>
    </w:p>
    <w:sectPr w:rsidR="00A567DF">
      <w:footerReference w:type="default" r:id="rId25"/>
      <w:pgSz w:w="12240" w:h="15840"/>
      <w:pgMar w:top="1440" w:right="1440" w:bottom="1440" w:left="1440" w:header="0" w:footer="720" w:gutter="0"/>
      <w:lnNumType w:countBy="1" w:restart="continuous"/>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1" w:author="Varner, Julian - FS" w:date="2018-11-21T09:02:00Z" w:initials="VJ-F">
    <w:p w14:paraId="080B2B4D" w14:textId="77777777" w:rsidR="00C3645A" w:rsidRDefault="00C3645A">
      <w:r>
        <w:rPr>
          <w:rFonts w:ascii="Liberation Serif" w:eastAsia="DejaVu Sans" w:hAnsi="Liberation Serif" w:cs="DejaVu Sans"/>
          <w:lang w:eastAsia="en-US" w:bidi="en-US"/>
        </w:rPr>
        <w:t xml:space="preserve">Maybe western </w:t>
      </w:r>
      <w:proofErr w:type="gramStart"/>
      <w:r>
        <w:rPr>
          <w:rFonts w:ascii="Liberation Serif" w:eastAsia="DejaVu Sans" w:hAnsi="Liberation Serif" w:cs="DejaVu Sans"/>
          <w:lang w:eastAsia="en-US" w:bidi="en-US"/>
        </w:rPr>
        <w:t>USA ?</w:t>
      </w:r>
      <w:proofErr w:type="gramEnd"/>
      <w:r>
        <w:rPr>
          <w:rFonts w:ascii="Liberation Serif" w:eastAsia="DejaVu Sans" w:hAnsi="Liberation Serif" w:cs="DejaVu Sans"/>
          <w:lang w:eastAsia="en-US" w:bidi="en-US"/>
        </w:rPr>
        <w:t xml:space="preserve"> Would be good to include bark or another trait to be clear what we did. </w:t>
      </w:r>
    </w:p>
  </w:comment>
  <w:comment w:id="3" w:author="Dylan Schwilk" w:date="2018-11-26T09:36:00Z" w:initials="DS">
    <w:p w14:paraId="2F88E54B" w14:textId="77777777" w:rsidR="00C3645A" w:rsidRDefault="00C3645A">
      <w:r>
        <w:rPr>
          <w:rFonts w:ascii="Cambria" w:hAnsi="Cambria"/>
          <w:i/>
          <w:sz w:val="16"/>
        </w:rPr>
        <w:t>Reply to Varner, Julian - FS (11/21/2018, 09:02): "..."Some ideas</w:t>
      </w:r>
      <w:proofErr w:type="gramStart"/>
      <w:r>
        <w:rPr>
          <w:rFonts w:ascii="Cambria" w:hAnsi="Cambria"/>
          <w:i/>
          <w:sz w:val="16"/>
        </w:rPr>
        <w:t xml:space="preserve">: </w:t>
      </w:r>
      <w:r>
        <w:rPr>
          <w:rFonts w:ascii="Liberation Serif" w:eastAsia="DejaVu Sans" w:hAnsi="Liberation Serif" w:cs="DejaVu Sans"/>
          <w:sz w:val="20"/>
        </w:rPr>
        <w:t>:</w:t>
      </w:r>
      <w:proofErr w:type="gramEnd"/>
      <w:r>
        <w:rPr>
          <w:rFonts w:ascii="Liberation Serif" w:eastAsia="DejaVu Sans" w:hAnsi="Liberation Serif" w:cs="DejaVu Sans"/>
          <w:sz w:val="20"/>
        </w:rPr>
        <w:t xml:space="preserve"> “Congruence and disagreement between fire tolerance and litter flammability traits and historical fire return intervals in western coniferous forests”</w:t>
      </w:r>
    </w:p>
  </w:comment>
  <w:comment w:id="0" w:author="Jeff Kane" w:date="2018-12-03T14:07:00Z" w:initials="JK">
    <w:p w14:paraId="27A14ADD" w14:textId="77777777" w:rsidR="00C3645A" w:rsidRDefault="00C3645A">
      <w:pPr>
        <w:pStyle w:val="CommentText"/>
      </w:pPr>
      <w:r>
        <w:rPr>
          <w:rStyle w:val="CommentReference"/>
        </w:rPr>
        <w:annotationRef/>
      </w:r>
      <w:r>
        <w:t>I to think the title needs some tweaking. My suggestion:</w:t>
      </w:r>
    </w:p>
    <w:p w14:paraId="66A691EA" w14:textId="77777777" w:rsidR="00C3645A" w:rsidRDefault="00C3645A">
      <w:pPr>
        <w:pStyle w:val="CommentText"/>
      </w:pPr>
    </w:p>
    <w:p w14:paraId="4A239AA5" w14:textId="77777777" w:rsidR="00C3645A" w:rsidRDefault="00C3645A">
      <w:pPr>
        <w:pStyle w:val="CommentText"/>
      </w:pPr>
      <w:r>
        <w:t xml:space="preserve">“Development of a trait-based fire resistance index for western US conifer forests” </w:t>
      </w:r>
    </w:p>
    <w:p w14:paraId="70E45458" w14:textId="77777777" w:rsidR="00C3645A" w:rsidRDefault="00C3645A">
      <w:pPr>
        <w:pStyle w:val="CommentText"/>
      </w:pPr>
    </w:p>
    <w:p w14:paraId="6737DEDF" w14:textId="5D525AF7" w:rsidR="00C3645A" w:rsidRDefault="00C3645A">
      <w:pPr>
        <w:pStyle w:val="CommentText"/>
      </w:pPr>
      <w:r>
        <w:t xml:space="preserve">Or something along these lines </w:t>
      </w:r>
    </w:p>
  </w:comment>
  <w:comment w:id="8" w:author="Varner, Julian - FS" w:date="2018-11-21T09:04:00Z" w:initials="VJ-F">
    <w:p w14:paraId="31D12A31" w14:textId="77777777" w:rsidR="00C3645A" w:rsidRDefault="00C3645A">
      <w:r>
        <w:rPr>
          <w:rFonts w:ascii="Liberation Serif" w:eastAsia="DejaVu Sans" w:hAnsi="Liberation Serif" w:cs="DejaVu Sans"/>
          <w:lang w:eastAsia="en-US" w:bidi="en-US"/>
        </w:rPr>
        <w:t>There are several potential outlets that might be great fits and give us more space for text and figures. See my comment in the Results &amp; Discussion. Here is a quick list (no priority or ranking):</w:t>
      </w:r>
    </w:p>
    <w:p w14:paraId="404C5944" w14:textId="77777777" w:rsidR="00C3645A" w:rsidRDefault="00C3645A">
      <w:r>
        <w:rPr>
          <w:rFonts w:ascii="Liberation Serif" w:eastAsia="DejaVu Sans" w:hAnsi="Liberation Serif" w:cs="DejaVu Sans"/>
          <w:lang w:eastAsia="en-US" w:bidi="en-US"/>
        </w:rPr>
        <w:t xml:space="preserve">Global </w:t>
      </w:r>
      <w:proofErr w:type="spellStart"/>
      <w:r>
        <w:rPr>
          <w:rFonts w:ascii="Liberation Serif" w:eastAsia="DejaVu Sans" w:hAnsi="Liberation Serif" w:cs="DejaVu Sans"/>
          <w:lang w:eastAsia="en-US" w:bidi="en-US"/>
        </w:rPr>
        <w:t>Ecol</w:t>
      </w:r>
      <w:proofErr w:type="spellEnd"/>
      <w:r>
        <w:rPr>
          <w:rFonts w:ascii="Liberation Serif" w:eastAsia="DejaVu Sans" w:hAnsi="Liberation Serif" w:cs="DejaVu Sans"/>
          <w:lang w:eastAsia="en-US" w:bidi="en-US"/>
        </w:rPr>
        <w:t xml:space="preserve"> and </w:t>
      </w:r>
      <w:proofErr w:type="spellStart"/>
      <w:r>
        <w:rPr>
          <w:rFonts w:ascii="Liberation Serif" w:eastAsia="DejaVu Sans" w:hAnsi="Liberation Serif" w:cs="DejaVu Sans"/>
          <w:lang w:eastAsia="en-US" w:bidi="en-US"/>
        </w:rPr>
        <w:t>Biogeog</w:t>
      </w:r>
      <w:proofErr w:type="spellEnd"/>
    </w:p>
    <w:p w14:paraId="4C0959C6" w14:textId="77777777" w:rsidR="00C3645A" w:rsidRDefault="00C3645A">
      <w:r>
        <w:rPr>
          <w:rFonts w:ascii="Liberation Serif" w:eastAsia="DejaVu Sans" w:hAnsi="Liberation Serif" w:cs="DejaVu Sans"/>
          <w:lang w:eastAsia="en-US" w:bidi="en-US"/>
        </w:rPr>
        <w:t>J Biogeography</w:t>
      </w:r>
    </w:p>
    <w:p w14:paraId="1DC5D321" w14:textId="77777777" w:rsidR="00C3645A" w:rsidRDefault="00C3645A">
      <w:r>
        <w:rPr>
          <w:rFonts w:ascii="Liberation Serif" w:eastAsia="DejaVu Sans" w:hAnsi="Liberation Serif" w:cs="DejaVu Sans"/>
          <w:lang w:eastAsia="en-US" w:bidi="en-US"/>
        </w:rPr>
        <w:t>Ecosphere/ Eco Apps</w:t>
      </w:r>
    </w:p>
    <w:p w14:paraId="4941566E" w14:textId="77777777" w:rsidR="00C3645A" w:rsidRDefault="00C3645A">
      <w:r>
        <w:rPr>
          <w:rFonts w:ascii="Liberation Serif" w:eastAsia="DejaVu Sans" w:hAnsi="Liberation Serif" w:cs="DejaVu Sans"/>
          <w:lang w:eastAsia="en-US" w:bidi="en-US"/>
        </w:rPr>
        <w:t>Ecosystems</w:t>
      </w:r>
    </w:p>
    <w:p w14:paraId="6A9D91B3" w14:textId="77777777" w:rsidR="00C3645A" w:rsidRDefault="00C3645A">
      <w:r>
        <w:rPr>
          <w:rFonts w:ascii="Liberation Serif" w:eastAsia="DejaVu Sans" w:hAnsi="Liberation Serif" w:cs="DejaVu Sans"/>
          <w:lang w:eastAsia="en-US" w:bidi="en-US"/>
        </w:rPr>
        <w:t>Frontiers in Plant Science</w:t>
      </w:r>
    </w:p>
    <w:p w14:paraId="39EB74C4" w14:textId="77777777" w:rsidR="00C3645A" w:rsidRDefault="00C3645A">
      <w:proofErr w:type="spellStart"/>
      <w:r>
        <w:rPr>
          <w:rFonts w:ascii="Liberation Serif" w:eastAsia="DejaVu Sans" w:hAnsi="Liberation Serif" w:cs="DejaVu Sans"/>
          <w:lang w:eastAsia="en-US" w:bidi="en-US"/>
        </w:rPr>
        <w:t>Ecol</w:t>
      </w:r>
      <w:proofErr w:type="spellEnd"/>
      <w:r>
        <w:rPr>
          <w:rFonts w:ascii="Liberation Serif" w:eastAsia="DejaVu Sans" w:hAnsi="Liberation Serif" w:cs="DejaVu Sans"/>
          <w:lang w:eastAsia="en-US" w:bidi="en-US"/>
        </w:rPr>
        <w:t xml:space="preserve"> Indicators</w:t>
      </w:r>
    </w:p>
    <w:p w14:paraId="18EB5CE5" w14:textId="77777777" w:rsidR="00C3645A" w:rsidRDefault="00C3645A">
      <w:r>
        <w:rPr>
          <w:rFonts w:ascii="Liberation Serif" w:eastAsia="DejaVu Sans" w:hAnsi="Liberation Serif" w:cs="DejaVu Sans"/>
          <w:lang w:eastAsia="en-US" w:bidi="en-US"/>
        </w:rPr>
        <w:t>J Ecology</w:t>
      </w:r>
    </w:p>
    <w:p w14:paraId="185780EE" w14:textId="77777777" w:rsidR="00C3645A" w:rsidRDefault="00C3645A"/>
  </w:comment>
  <w:comment w:id="11" w:author="Dylan Schwilk" w:date="2018-11-26T09:39:00Z" w:initials="DS">
    <w:p w14:paraId="6FF9E5BA" w14:textId="77777777" w:rsidR="00C3645A" w:rsidRDefault="00C3645A">
      <w:r>
        <w:rPr>
          <w:rFonts w:ascii="Cambria" w:hAnsi="Cambria"/>
          <w:i/>
          <w:sz w:val="16"/>
        </w:rPr>
        <w:t>Reply to Varner, Julian - FS (11/21/2018, 09:04): "..."</w:t>
      </w:r>
    </w:p>
    <w:p w14:paraId="60EF0468" w14:textId="77777777" w:rsidR="00C3645A" w:rsidRDefault="00C3645A">
      <w:r>
        <w:rPr>
          <w:rFonts w:ascii="Liberation Serif" w:eastAsia="DejaVu Sans" w:hAnsi="Liberation Serif" w:cs="DejaVu Sans"/>
          <w:sz w:val="20"/>
        </w:rPr>
        <w:t xml:space="preserve">I think global </w:t>
      </w:r>
      <w:proofErr w:type="spellStart"/>
      <w:r>
        <w:rPr>
          <w:rFonts w:ascii="Liberation Serif" w:eastAsia="DejaVu Sans" w:hAnsi="Liberation Serif" w:cs="DejaVu Sans"/>
          <w:sz w:val="20"/>
        </w:rPr>
        <w:t>ecol</w:t>
      </w:r>
      <w:proofErr w:type="spellEnd"/>
      <w:r>
        <w:rPr>
          <w:rFonts w:ascii="Liberation Serif" w:eastAsia="DejaVu Sans" w:hAnsi="Liberation Serif" w:cs="DejaVu Sans"/>
          <w:sz w:val="20"/>
        </w:rPr>
        <w:t xml:space="preserve"> and </w:t>
      </w:r>
      <w:proofErr w:type="spellStart"/>
      <w:r>
        <w:rPr>
          <w:rFonts w:ascii="Liberation Serif" w:eastAsia="DejaVu Sans" w:hAnsi="Liberation Serif" w:cs="DejaVu Sans"/>
          <w:sz w:val="20"/>
        </w:rPr>
        <w:t>biogeo</w:t>
      </w:r>
      <w:proofErr w:type="spellEnd"/>
      <w:r>
        <w:rPr>
          <w:rFonts w:ascii="Liberation Serif" w:eastAsia="DejaVu Sans" w:hAnsi="Liberation Serif" w:cs="DejaVu Sans"/>
          <w:sz w:val="20"/>
        </w:rPr>
        <w:t xml:space="preserve"> would be good fit</w:t>
      </w:r>
    </w:p>
  </w:comment>
  <w:comment w:id="12" w:author="Jeff Kane" w:date="2018-12-03T14:11:00Z" w:initials="JK">
    <w:p w14:paraId="64E6A84B" w14:textId="3696CBF4" w:rsidR="00C3645A" w:rsidRDefault="00C3645A">
      <w:pPr>
        <w:pStyle w:val="CommentText"/>
      </w:pPr>
      <w:r>
        <w:rPr>
          <w:rStyle w:val="CommentReference"/>
        </w:rPr>
        <w:annotationRef/>
      </w:r>
      <w:r>
        <w:t xml:space="preserve">I concur with GEB and J </w:t>
      </w:r>
      <w:proofErr w:type="spellStart"/>
      <w:r>
        <w:t>Biogeo</w:t>
      </w:r>
      <w:proofErr w:type="spellEnd"/>
      <w:r>
        <w:t xml:space="preserve"> as very good fits</w:t>
      </w:r>
    </w:p>
  </w:comment>
  <w:comment w:id="9" w:author="Jens Stevens [2]" w:date="2018-11-13T13:51:00Z" w:initials="JS">
    <w:p w14:paraId="4C890317" w14:textId="77777777" w:rsidR="00C3645A" w:rsidRDefault="00C3645A">
      <w:r>
        <w:rPr>
          <w:rFonts w:ascii="Liberation Serif" w:eastAsia="DejaVu Sans" w:hAnsi="Liberation Serif" w:cs="DejaVu Sans"/>
          <w:lang w:eastAsia="en-US" w:bidi="en-US"/>
        </w:rPr>
        <w:t>Note the fairly stringent requirements here. There may be some wiggle room, or we could consider submitting to Frontiers as a “Concepts and Questions” piece, but I think the “Research Communications” description is most appropriate for this. Condensing would be possible.</w:t>
      </w:r>
    </w:p>
  </w:comment>
  <w:comment w:id="13" w:author="Varner, Julian - FS" w:date="2018-11-21T09:45:00Z" w:initials="VJ-F">
    <w:p w14:paraId="3F48661E" w14:textId="77777777" w:rsidR="00C3645A" w:rsidRDefault="00C3645A">
      <w:r>
        <w:rPr>
          <w:rFonts w:ascii="Liberation Serif" w:eastAsia="DejaVu Sans" w:hAnsi="Liberation Serif" w:cs="DejaVu Sans"/>
          <w:lang w:eastAsia="en-US" w:bidi="en-US"/>
        </w:rPr>
        <w:t>Add future disturbances</w:t>
      </w:r>
    </w:p>
  </w:comment>
  <w:comment w:id="14" w:author="Jeff Kane" w:date="2018-12-03T14:17:00Z" w:initials="JK">
    <w:p w14:paraId="500C5749" w14:textId="289C497C" w:rsidR="00C3645A" w:rsidRDefault="00C3645A">
      <w:pPr>
        <w:pStyle w:val="CommentText"/>
      </w:pPr>
      <w:r>
        <w:rPr>
          <w:rStyle w:val="CommentReference"/>
        </w:rPr>
        <w:annotationRef/>
      </w:r>
      <w:r>
        <w:t xml:space="preserve">Agreed. Add one more sentence that speaks more specifically to the performance of the index. End with the potential future context/value of such and index given global change/changing fire regimes </w:t>
      </w:r>
    </w:p>
  </w:comment>
  <w:comment w:id="15" w:author="Dylan Schwilk" w:date="2018-11-26T09:40:00Z" w:initials="DS">
    <w:p w14:paraId="578261CB" w14:textId="77777777" w:rsidR="00C3645A" w:rsidRDefault="00C3645A">
      <w:r>
        <w:rPr>
          <w:rFonts w:ascii="Cambria" w:hAnsi="Cambria"/>
          <w:sz w:val="20"/>
        </w:rPr>
        <w:t xml:space="preserve">Hint of actual results?  </w:t>
      </w:r>
      <w:proofErr w:type="spellStart"/>
      <w:r>
        <w:rPr>
          <w:rFonts w:ascii="Cambria" w:hAnsi="Cambria"/>
          <w:sz w:val="20"/>
        </w:rPr>
        <w:t>Eg</w:t>
      </w:r>
      <w:proofErr w:type="spellEnd"/>
      <w:r>
        <w:rPr>
          <w:rFonts w:ascii="Cambria" w:hAnsi="Cambria"/>
          <w:sz w:val="20"/>
        </w:rPr>
        <w:t xml:space="preserve"> name where mismatches occur.  Give folks something to cite when they read abstract.</w:t>
      </w:r>
    </w:p>
  </w:comment>
  <w:comment w:id="28" w:author="Matt Kling" w:date="2018-12-01T17:18:00Z" w:initials="MK">
    <w:p w14:paraId="3FEE7ADE" w14:textId="77777777" w:rsidR="00C3645A" w:rsidRDefault="00C3645A">
      <w:pPr>
        <w:pStyle w:val="CommentText"/>
      </w:pPr>
      <w:r>
        <w:rPr>
          <w:rStyle w:val="CommentReference"/>
        </w:rPr>
        <w:annotationRef/>
      </w:r>
      <w:r>
        <w:t>Could clarify what we mean by “ecosystem processes structure species niches” – is this about niche evolution in deep time, or about ecological species sorting and community assembly?</w:t>
      </w:r>
    </w:p>
  </w:comment>
  <w:comment w:id="38" w:author="Matt Kling" w:date="2018-12-01T17:34:00Z" w:initials="MK">
    <w:p w14:paraId="5971CA4F" w14:textId="77777777" w:rsidR="003016CD" w:rsidRDefault="003016CD" w:rsidP="003016CD">
      <w:pPr>
        <w:pStyle w:val="CommentText"/>
      </w:pPr>
      <w:r>
        <w:rPr>
          <w:rStyle w:val="CommentReference"/>
        </w:rPr>
        <w:annotationRef/>
      </w:r>
      <w:r>
        <w:t>Would it be worth comparing our trait-based index to these rankings?</w:t>
      </w:r>
    </w:p>
  </w:comment>
  <w:comment w:id="54" w:author="Dylan Schwilk" w:date="2018-11-26T09:07:00Z" w:initials="DS">
    <w:p w14:paraId="6A9F33B3" w14:textId="77777777" w:rsidR="003016CD" w:rsidRDefault="003016CD" w:rsidP="003016CD">
      <w:r>
        <w:rPr>
          <w:rFonts w:ascii="Cambria" w:hAnsi="Cambria"/>
          <w:sz w:val="20"/>
        </w:rPr>
        <w:t>Add Lamont BB, Enright NJ. 2000. Adaptive advantages of aerial seed banks. Plant Species Biology 15:157–166.</w:t>
      </w:r>
    </w:p>
    <w:p w14:paraId="788F5C1A" w14:textId="77777777" w:rsidR="003016CD" w:rsidRDefault="003016CD" w:rsidP="003016CD"/>
  </w:comment>
  <w:comment w:id="89" w:author="Varner, Julian - FS" w:date="2018-11-21T09:54:00Z" w:initials="VJ-F">
    <w:p w14:paraId="4196477C" w14:textId="77777777" w:rsidR="00C3645A" w:rsidRDefault="00C3645A">
      <w:r>
        <w:rPr>
          <w:rFonts w:ascii="Liberation Serif" w:eastAsia="DejaVu Sans" w:hAnsi="Liberation Serif" w:cs="DejaVu Sans"/>
          <w:lang w:eastAsia="en-US" w:bidi="en-US"/>
        </w:rPr>
        <w:t xml:space="preserve">Consider removing this. </w:t>
      </w:r>
    </w:p>
  </w:comment>
  <w:comment w:id="96" w:author="Matt Kling" w:date="2018-12-01T19:50:00Z" w:initials="MK">
    <w:p w14:paraId="3D413EAF" w14:textId="77777777" w:rsidR="00C3645A" w:rsidRDefault="00C3645A">
      <w:pPr>
        <w:pStyle w:val="CommentText"/>
      </w:pPr>
      <w:r>
        <w:rPr>
          <w:rStyle w:val="CommentReference"/>
        </w:rPr>
        <w:annotationRef/>
      </w:r>
      <w:r>
        <w:t>Our data seem to cover more than 11 states! Can we change how we describe our study area?</w:t>
      </w:r>
    </w:p>
  </w:comment>
  <w:comment w:id="108" w:author="Varner, Julian - FS" w:date="2018-11-21T09:56:00Z" w:initials="VJ-F">
    <w:p w14:paraId="0B0E82DD" w14:textId="77777777" w:rsidR="00C3645A" w:rsidRDefault="00C3645A">
      <w:r>
        <w:rPr>
          <w:rFonts w:ascii="Liberation Serif" w:eastAsia="DejaVu Sans" w:hAnsi="Liberation Serif" w:cs="DejaVu Sans"/>
          <w:lang w:eastAsia="en-US" w:bidi="en-US"/>
        </w:rPr>
        <w:t>See comment above</w:t>
      </w:r>
    </w:p>
  </w:comment>
  <w:comment w:id="112" w:author="Varner, Julian - FS" w:date="2018-11-21T09:56:00Z" w:initials="VJ-F">
    <w:p w14:paraId="46BF101B" w14:textId="77777777" w:rsidR="00C3645A" w:rsidRDefault="00C3645A">
      <w:r>
        <w:rPr>
          <w:rFonts w:ascii="Liberation Serif" w:eastAsia="DejaVu Sans" w:hAnsi="Liberation Serif" w:cs="DejaVu Sans"/>
          <w:lang w:eastAsia="en-US" w:bidi="en-US"/>
        </w:rPr>
        <w:t>ditto</w:t>
      </w:r>
    </w:p>
  </w:comment>
  <w:comment w:id="124" w:author="Matt Kling" w:date="2018-12-01T19:24:00Z" w:initials="MK">
    <w:p w14:paraId="2AD9C203" w14:textId="77777777" w:rsidR="00C3645A" w:rsidRDefault="00C3645A">
      <w:pPr>
        <w:pStyle w:val="CommentText"/>
      </w:pPr>
      <w:r>
        <w:rPr>
          <w:rStyle w:val="CommentReference"/>
        </w:rPr>
        <w:annotationRef/>
      </w:r>
      <w:r>
        <w:t>Did these data also rely on remote sensing inputs? You mention remote sensing in the introduction.</w:t>
      </w:r>
    </w:p>
  </w:comment>
  <w:comment w:id="130" w:author="Varner, Julian - FS" w:date="2018-11-21T09:59:00Z" w:initials="VJ-F">
    <w:p w14:paraId="7EF4BDA2" w14:textId="77777777" w:rsidR="00C3645A" w:rsidRDefault="00C3645A">
      <w:r>
        <w:rPr>
          <w:rFonts w:ascii="Liberation Serif" w:eastAsia="DejaVu Sans" w:hAnsi="Liberation Serif" w:cs="DejaVu Sans"/>
          <w:lang w:eastAsia="en-US" w:bidi="en-US"/>
        </w:rPr>
        <w:t xml:space="preserve">Terrie Jain has a similar system that she unfortunately calls FRSA Fire resistance score abundance using different, but similar idea, metrics. </w:t>
      </w:r>
    </w:p>
  </w:comment>
  <w:comment w:id="132" w:author="Matt Kling" w:date="2018-12-02T11:08:00Z" w:initials="MK">
    <w:p w14:paraId="2C6C2589" w14:textId="4DC3F8AD" w:rsidR="00C3645A" w:rsidRDefault="00C3645A">
      <w:pPr>
        <w:pStyle w:val="CommentText"/>
      </w:pPr>
      <w:r>
        <w:rPr>
          <w:rStyle w:val="CommentReference"/>
        </w:rPr>
        <w:annotationRef/>
      </w:r>
      <w:r>
        <w:t>The methods do not describe how we used the FRG data.</w:t>
      </w:r>
    </w:p>
  </w:comment>
  <w:comment w:id="134" w:author="Matt Kling" w:date="2018-12-01T19:36:00Z" w:initials="MK">
    <w:p w14:paraId="0E1BFA2C" w14:textId="77777777" w:rsidR="00C3645A" w:rsidRDefault="00C3645A">
      <w:pPr>
        <w:pStyle w:val="CommentText"/>
      </w:pPr>
      <w:r>
        <w:rPr>
          <w:rStyle w:val="CommentReference"/>
        </w:rPr>
        <w:annotationRef/>
      </w:r>
      <w:r>
        <w:t>I’m not 100% sure from the wording whether N is the subsample or the full landscape.</w:t>
      </w:r>
    </w:p>
  </w:comment>
  <w:comment w:id="135" w:author="Matt Kling" w:date="2018-12-01T19:38:00Z" w:initials="MK">
    <w:p w14:paraId="62592972" w14:textId="3CA6A0C1" w:rsidR="00C3645A" w:rsidRDefault="00C3645A">
      <w:pPr>
        <w:pStyle w:val="CommentText"/>
      </w:pPr>
      <w:r>
        <w:rPr>
          <w:rStyle w:val="CommentReference"/>
        </w:rPr>
        <w:annotationRef/>
      </w:r>
      <w:r>
        <w:t>If I were a reviewer I’d mention spatial autocorrelation interfering with these statistical tests</w:t>
      </w:r>
    </w:p>
  </w:comment>
  <w:comment w:id="138" w:author="Matt Kling" w:date="2018-12-01T19:55:00Z" w:initials="MK">
    <w:p w14:paraId="1197F4DA" w14:textId="77777777" w:rsidR="00C3645A" w:rsidRDefault="00C3645A">
      <w:pPr>
        <w:pStyle w:val="CommentText"/>
      </w:pPr>
      <w:r>
        <w:rPr>
          <w:rStyle w:val="CommentReference"/>
        </w:rPr>
        <w:annotationRef/>
      </w:r>
      <w:r>
        <w:t>I think it could help to make a simple diagram of this system, and perhaps include it as an inset on the mismatch map that’s currently figure S5. I took a quick stab, see final page of manuscript.</w:t>
      </w:r>
    </w:p>
  </w:comment>
  <w:comment w:id="139" w:author="Matt Kling" w:date="2018-12-02T11:35:00Z" w:initials="MK">
    <w:p w14:paraId="20DE84BC" w14:textId="55918A60" w:rsidR="00C3645A" w:rsidRDefault="00C3645A">
      <w:pPr>
        <w:pStyle w:val="CommentText"/>
      </w:pPr>
      <w:r>
        <w:rPr>
          <w:rStyle w:val="CommentReference"/>
        </w:rPr>
        <w:annotationRef/>
      </w:r>
      <w:r>
        <w:t>I’m not sure about the fire literature, but based on terminology in other realms of ecology it might be a better fit to call this “sensitive” rather than “vulnerable”, as vulnerability tends to be a product of both intrinsic trait-based sensitivity and extrinsic exposure. Just a thought.</w:t>
      </w:r>
    </w:p>
  </w:comment>
  <w:comment w:id="140" w:author="Matt Kling" w:date="2018-12-01T19:59:00Z" w:initials="MK">
    <w:p w14:paraId="0D98FB08" w14:textId="77777777" w:rsidR="00C3645A" w:rsidRDefault="00C3645A">
      <w:pPr>
        <w:pStyle w:val="CommentText"/>
      </w:pPr>
      <w:r>
        <w:rPr>
          <w:rStyle w:val="CommentReference"/>
        </w:rPr>
        <w:annotationRef/>
      </w:r>
      <w:r>
        <w:t>There’s a gap – is this actually 21?</w:t>
      </w:r>
    </w:p>
  </w:comment>
  <w:comment w:id="141" w:author="Varner, Julian - FS" w:date="2018-11-21T10:13:00Z" w:initials="VJ-F">
    <w:p w14:paraId="40E31F59" w14:textId="77777777" w:rsidR="00C3645A" w:rsidRDefault="00C3645A">
      <w:r>
        <w:rPr>
          <w:rFonts w:ascii="Liberation Serif" w:eastAsia="DejaVu Sans" w:hAnsi="Liberation Serif" w:cs="DejaVu Sans"/>
          <w:lang w:eastAsia="en-US" w:bidi="en-US"/>
        </w:rPr>
        <w:t xml:space="preserve">The </w:t>
      </w:r>
      <w:proofErr w:type="spellStart"/>
      <w:r>
        <w:rPr>
          <w:rFonts w:ascii="Liberation Serif" w:eastAsia="DejaVu Sans" w:hAnsi="Liberation Serif" w:cs="DejaVu Sans"/>
          <w:lang w:eastAsia="en-US" w:bidi="en-US"/>
        </w:rPr>
        <w:t>ms</w:t>
      </w:r>
      <w:proofErr w:type="spellEnd"/>
      <w:r>
        <w:rPr>
          <w:rFonts w:ascii="Liberation Serif" w:eastAsia="DejaVu Sans" w:hAnsi="Liberation Serif" w:cs="DejaVu Sans"/>
          <w:lang w:eastAsia="en-US" w:bidi="en-US"/>
        </w:rPr>
        <w:t xml:space="preserve"> has lots of appropriate detail in the Intro and Methods and then has to be cut short in this important section. I would argue for a </w:t>
      </w:r>
      <w:proofErr w:type="gramStart"/>
      <w:r>
        <w:rPr>
          <w:rFonts w:ascii="Liberation Serif" w:eastAsia="DejaVu Sans" w:hAnsi="Liberation Serif" w:cs="DejaVu Sans"/>
          <w:lang w:eastAsia="en-US" w:bidi="en-US"/>
        </w:rPr>
        <w:t>full length</w:t>
      </w:r>
      <w:proofErr w:type="gramEnd"/>
      <w:r>
        <w:rPr>
          <w:rFonts w:ascii="Liberation Serif" w:eastAsia="DejaVu Sans" w:hAnsi="Liberation Serif" w:cs="DejaVu Sans"/>
          <w:lang w:eastAsia="en-US" w:bidi="en-US"/>
        </w:rPr>
        <w:t xml:space="preserve"> paper that allows us to discuss the species and biogeographical patterns in more detail to flesh out some of these patterns. </w:t>
      </w:r>
    </w:p>
  </w:comment>
  <w:comment w:id="144" w:author="Jens Stevens [2]" w:date="2018-11-13T13:01:00Z" w:initials="JS">
    <w:p w14:paraId="179CB448" w14:textId="77777777" w:rsidR="00C3645A" w:rsidRDefault="00C3645A">
      <w:r>
        <w:rPr>
          <w:rFonts w:ascii="Liberation Serif" w:eastAsia="DejaVu Sans" w:hAnsi="Liberation Serif" w:cs="DejaVu Sans"/>
          <w:lang w:eastAsia="en-US" w:bidi="en-US"/>
        </w:rPr>
        <w:t>Of note: The flame duration for PIED (</w:t>
      </w:r>
      <w:r>
        <w:rPr>
          <w:rFonts w:ascii="Times New Roman" w:eastAsia="Times New Roman" w:hAnsi="Times New Roman" w:cs="Times New Roman"/>
          <w:color w:val="000000"/>
          <w:sz w:val="20"/>
          <w:szCs w:val="20"/>
          <w:lang w:eastAsia="en-US" w:bidi="en-US"/>
        </w:rPr>
        <w:t>253.9</w:t>
      </w:r>
      <w:r>
        <w:rPr>
          <w:rFonts w:ascii="Liberation Serif" w:eastAsia="DejaVu Sans" w:hAnsi="Liberation Serif" w:cs="DejaVu Sans"/>
          <w:lang w:eastAsia="en-US" w:bidi="en-US"/>
        </w:rPr>
        <w:t>, Table 1) is a significant outlier. The next longest duration (PIAL, at 182.9) is in the 37</w:t>
      </w:r>
      <w:r>
        <w:rPr>
          <w:rFonts w:ascii="Liberation Serif" w:eastAsia="DejaVu Sans" w:hAnsi="Liberation Serif" w:cs="DejaVu Sans"/>
          <w:vertAlign w:val="superscript"/>
          <w:lang w:eastAsia="en-US" w:bidi="en-US"/>
        </w:rPr>
        <w:t>th</w:t>
      </w:r>
      <w:r>
        <w:rPr>
          <w:rFonts w:ascii="Liberation Serif" w:eastAsia="DejaVu Sans" w:hAnsi="Liberation Serif" w:cs="DejaVu Sans"/>
          <w:lang w:eastAsia="en-US" w:bidi="en-US"/>
        </w:rPr>
        <w:t xml:space="preserve"> percentile of the range. This means that PIED has a markedly lower FRS value than any other species, and has the effect of giving us less separation in the “middle values” on the map. I just wanted to make sure we trust this value (it comes from Barnwell and Varner </w:t>
      </w:r>
      <w:proofErr w:type="spellStart"/>
      <w:r>
        <w:rPr>
          <w:rFonts w:ascii="Liberation Serif" w:eastAsia="DejaVu Sans" w:hAnsi="Liberation Serif" w:cs="DejaVu Sans"/>
          <w:lang w:eastAsia="en-US" w:bidi="en-US"/>
        </w:rPr>
        <w:t>unpub</w:t>
      </w:r>
      <w:proofErr w:type="spellEnd"/>
      <w:r>
        <w:rPr>
          <w:rFonts w:ascii="Liberation Serif" w:eastAsia="DejaVu Sans" w:hAnsi="Liberation Serif" w:cs="DejaVu Sans"/>
          <w:lang w:eastAsia="en-US" w:bidi="en-US"/>
        </w:rPr>
        <w:t xml:space="preserve">; from the table Morgan sent me). I’m fine moving forward as-is, but if we think this might be a suspicious </w:t>
      </w:r>
      <w:proofErr w:type="spellStart"/>
      <w:r>
        <w:rPr>
          <w:rFonts w:ascii="Liberation Serif" w:eastAsia="DejaVu Sans" w:hAnsi="Liberation Serif" w:cs="DejaVu Sans"/>
          <w:lang w:eastAsia="en-US" w:bidi="en-US"/>
        </w:rPr>
        <w:t>datapoint</w:t>
      </w:r>
      <w:proofErr w:type="spellEnd"/>
      <w:r>
        <w:rPr>
          <w:rFonts w:ascii="Liberation Serif" w:eastAsia="DejaVu Sans" w:hAnsi="Liberation Serif" w:cs="DejaVu Sans"/>
          <w:lang w:eastAsia="en-US" w:bidi="en-US"/>
        </w:rPr>
        <w:t>, we could evaluate ways to update. Let me know.</w:t>
      </w:r>
    </w:p>
  </w:comment>
  <w:comment w:id="145" w:author="Varner, Julian - FS" w:date="2018-11-21T10:02:00Z" w:initials="VJ-F">
    <w:p w14:paraId="71BCE17B" w14:textId="77777777" w:rsidR="00C3645A" w:rsidRDefault="00C3645A">
      <w:r>
        <w:rPr>
          <w:rFonts w:ascii="Liberation Serif" w:eastAsia="DejaVu Sans" w:hAnsi="Liberation Serif" w:cs="DejaVu Sans"/>
          <w:lang w:eastAsia="en-US" w:bidi="en-US"/>
        </w:rPr>
        <w:t xml:space="preserve">The duration values always stink. I’d like to hear Jeff’s ideas on this, but there always seems to be a tail of a small needle or group that sustains a small flame. In the limited work we have done on mass loss rates, these small patches of residual flames have almost no effect. As above, I would just delete this value from the overall analysis and keep the system simpler. </w:t>
      </w:r>
    </w:p>
    <w:p w14:paraId="762315C7" w14:textId="77777777" w:rsidR="00C3645A" w:rsidRDefault="00C3645A"/>
    <w:p w14:paraId="3B077B4A" w14:textId="77777777" w:rsidR="00C3645A" w:rsidRDefault="00C3645A">
      <w:r>
        <w:rPr>
          <w:rFonts w:ascii="Liberation Serif" w:eastAsia="DejaVu Sans" w:hAnsi="Liberation Serif" w:cs="DejaVu Sans"/>
          <w:lang w:eastAsia="en-US" w:bidi="en-US"/>
        </w:rPr>
        <w:t>I’ll also look back at that value…</w:t>
      </w:r>
    </w:p>
  </w:comment>
  <w:comment w:id="146" w:author="Jeff Kane" w:date="2018-12-04T07:02:00Z" w:initials="JK">
    <w:p w14:paraId="4BDFA039" w14:textId="7280BE57" w:rsidR="00C3645A" w:rsidRDefault="00C3645A">
      <w:pPr>
        <w:pStyle w:val="CommentText"/>
      </w:pPr>
      <w:r>
        <w:rPr>
          <w:rStyle w:val="CommentReference"/>
        </w:rPr>
        <w:annotationRef/>
      </w:r>
      <w:r>
        <w:t xml:space="preserve">Yes, </w:t>
      </w:r>
      <w:proofErr w:type="spellStart"/>
      <w:r>
        <w:t>its</w:t>
      </w:r>
      <w:proofErr w:type="spellEnd"/>
      <w:r>
        <w:t xml:space="preserve"> not a great continuous measure of flammability as some species burn quickly and have a low flaming duration but others burn poorly and do not sustain combustion well and thus also have a short flaming duration. I think excluding for this analysis would be wise as I don’t have a way to distinguish with the data we have. </w:t>
      </w:r>
    </w:p>
  </w:comment>
  <w:comment w:id="148" w:author="Dylan Schwilk" w:date="2018-11-26T09:17:00Z" w:initials="DS">
    <w:p w14:paraId="2911936F" w14:textId="77777777" w:rsidR="00C3645A" w:rsidRDefault="00C3645A">
      <w:r>
        <w:rPr>
          <w:rFonts w:ascii="Cambria" w:hAnsi="Cambria"/>
          <w:i/>
          <w:sz w:val="16"/>
        </w:rPr>
        <w:t>Reply to Varner, Julian - FS (11/21/2018, 10:02): "..."</w:t>
      </w:r>
    </w:p>
    <w:p w14:paraId="2251E317" w14:textId="77777777" w:rsidR="00C3645A" w:rsidRDefault="00C3645A">
      <w:r>
        <w:rPr>
          <w:rFonts w:ascii="Liberation Serif" w:eastAsia="DejaVu Sans" w:hAnsi="Liberation Serif" w:cs="DejaVu Sans"/>
          <w:sz w:val="20"/>
        </w:rPr>
        <w:t>Agree.  I always prefer temperature integration over straight duration measures because of outliers.  We are trying to capture the “heating” axis.</w:t>
      </w:r>
    </w:p>
  </w:comment>
  <w:comment w:id="149" w:author="Jeff Kane" w:date="2018-12-04T07:00:00Z" w:initials="JK">
    <w:p w14:paraId="292000B1" w14:textId="49712A0C" w:rsidR="00C3645A" w:rsidRDefault="00C3645A">
      <w:pPr>
        <w:pStyle w:val="CommentText"/>
      </w:pPr>
      <w:r>
        <w:rPr>
          <w:rStyle w:val="CommentReference"/>
        </w:rPr>
        <w:annotationRef/>
      </w:r>
      <w:r>
        <w:t xml:space="preserve">Was this based on an analysis? E.g. cluster analysis? </w:t>
      </w:r>
    </w:p>
  </w:comment>
  <w:comment w:id="161" w:author="Varner, Julian - FS" w:date="2018-11-21T10:07:00Z" w:initials="VJ-F">
    <w:p w14:paraId="3A81B40F" w14:textId="77777777" w:rsidR="00C3645A" w:rsidRDefault="00C3645A">
      <w:r>
        <w:rPr>
          <w:rFonts w:ascii="Liberation Serif" w:eastAsia="DejaVu Sans" w:hAnsi="Liberation Serif" w:cs="DejaVu Sans"/>
          <w:lang w:eastAsia="en-US" w:bidi="en-US"/>
        </w:rPr>
        <w:t xml:space="preserve">Annual summer droughts, so RH is summer limit. </w:t>
      </w:r>
    </w:p>
  </w:comment>
  <w:comment w:id="159" w:author="Jeff Kane" w:date="2018-12-04T07:20:00Z" w:initials="JK">
    <w:p w14:paraId="7EAC0669" w14:textId="0ED6C354" w:rsidR="00C3645A" w:rsidRDefault="00C3645A">
      <w:pPr>
        <w:pStyle w:val="CommentText"/>
      </w:pPr>
      <w:r>
        <w:rPr>
          <w:rStyle w:val="CommentReference"/>
        </w:rPr>
        <w:annotationRef/>
      </w:r>
      <w:r>
        <w:t>Lower lightning as well</w:t>
      </w:r>
    </w:p>
  </w:comment>
  <w:comment w:id="164" w:author="Varner, Julian - FS" w:date="2018-11-21T10:08:00Z" w:initials="VJ-F">
    <w:p w14:paraId="1CE580F6" w14:textId="77777777" w:rsidR="00C3645A" w:rsidRDefault="00C3645A">
      <w:r>
        <w:rPr>
          <w:rFonts w:ascii="Liberation Serif" w:eastAsia="DejaVu Sans" w:hAnsi="Liberation Serif" w:cs="DejaVu Sans"/>
          <w:lang w:eastAsia="en-US" w:bidi="en-US"/>
        </w:rPr>
        <w:t xml:space="preserve">Very fire-sensitive. The max height thing and perhaps an incorrect bark value is blurring this. Short little flames in Redwood NP killed large </w:t>
      </w:r>
      <w:proofErr w:type="spellStart"/>
      <w:r>
        <w:rPr>
          <w:rFonts w:ascii="Liberation Serif" w:eastAsia="DejaVu Sans" w:hAnsi="Liberation Serif" w:cs="DejaVu Sans"/>
          <w:lang w:eastAsia="en-US" w:bidi="en-US"/>
        </w:rPr>
        <w:t>Tsuga</w:t>
      </w:r>
      <w:proofErr w:type="spellEnd"/>
      <w:r>
        <w:rPr>
          <w:rFonts w:ascii="Liberation Serif" w:eastAsia="DejaVu Sans" w:hAnsi="Liberation Serif" w:cs="DejaVu Sans"/>
          <w:lang w:eastAsia="en-US" w:bidi="en-US"/>
        </w:rPr>
        <w:t xml:space="preserve"> consistently. It also has really poor flammability. The ranking shows it near the bottom of the list w FRS of 0.43. Maybe it is just the dominance of </w:t>
      </w:r>
      <w:proofErr w:type="spellStart"/>
      <w:r>
        <w:rPr>
          <w:rFonts w:ascii="Liberation Serif" w:eastAsia="DejaVu Sans" w:hAnsi="Liberation Serif" w:cs="DejaVu Sans"/>
          <w:lang w:eastAsia="en-US" w:bidi="en-US"/>
        </w:rPr>
        <w:t>Dfir</w:t>
      </w:r>
      <w:proofErr w:type="spellEnd"/>
      <w:r>
        <w:rPr>
          <w:rFonts w:ascii="Liberation Serif" w:eastAsia="DejaVu Sans" w:hAnsi="Liberation Serif" w:cs="DejaVu Sans"/>
          <w:lang w:eastAsia="en-US" w:bidi="en-US"/>
        </w:rPr>
        <w:t xml:space="preserve"> that is responsible…</w:t>
      </w:r>
    </w:p>
  </w:comment>
  <w:comment w:id="165" w:author="Varner, Julian - FS" w:date="2018-11-21T10:09:00Z" w:initials="VJ-F">
    <w:p w14:paraId="2B912B38" w14:textId="77777777" w:rsidR="00C3645A" w:rsidRDefault="00C3645A">
      <w:r>
        <w:rPr>
          <w:rFonts w:ascii="Liberation Serif" w:eastAsia="DejaVu Sans" w:hAnsi="Liberation Serif" w:cs="DejaVu Sans"/>
          <w:lang w:eastAsia="en-US" w:bidi="en-US"/>
        </w:rPr>
        <w:t xml:space="preserve">Revise once </w:t>
      </w:r>
      <w:proofErr w:type="spellStart"/>
      <w:r>
        <w:rPr>
          <w:rFonts w:ascii="Liberation Serif" w:eastAsia="DejaVu Sans" w:hAnsi="Liberation Serif" w:cs="DejaVu Sans"/>
          <w:lang w:eastAsia="en-US" w:bidi="en-US"/>
        </w:rPr>
        <w:t>Tsuga</w:t>
      </w:r>
      <w:proofErr w:type="spellEnd"/>
      <w:r>
        <w:rPr>
          <w:rFonts w:ascii="Liberation Serif" w:eastAsia="DejaVu Sans" w:hAnsi="Liberation Serif" w:cs="DejaVu Sans"/>
          <w:lang w:eastAsia="en-US" w:bidi="en-US"/>
        </w:rPr>
        <w:t xml:space="preserve"> has been fixed.</w:t>
      </w:r>
    </w:p>
  </w:comment>
  <w:comment w:id="168" w:author="Varner, Julian - FS" w:date="2018-11-21T10:10:00Z" w:initials="VJ-F">
    <w:p w14:paraId="7B33D29D" w14:textId="77777777" w:rsidR="00C3645A" w:rsidRDefault="00C3645A">
      <w:r>
        <w:rPr>
          <w:rFonts w:ascii="Liberation Serif" w:eastAsia="DejaVu Sans" w:hAnsi="Liberation Serif" w:cs="DejaVu Sans"/>
          <w:lang w:eastAsia="en-US" w:bidi="en-US"/>
        </w:rPr>
        <w:t xml:space="preserve">I don’t believe this. Can we add “lightning and…” or just say “frequent fire” and be done with it? I could go on, but fires are always at the eastern door of redwood ecosystems, waiting for consistent east wind events to spread into redwoods. </w:t>
      </w:r>
    </w:p>
  </w:comment>
  <w:comment w:id="174" w:author="Jeff Kane" w:date="2018-12-04T07:15:00Z" w:initials="JK">
    <w:p w14:paraId="659A9A53" w14:textId="3BA772AB" w:rsidR="00C3645A" w:rsidRDefault="00C3645A">
      <w:pPr>
        <w:pStyle w:val="CommentText"/>
      </w:pPr>
      <w:r>
        <w:rPr>
          <w:rStyle w:val="CommentReference"/>
        </w:rPr>
        <w:annotationRef/>
      </w:r>
      <w:r>
        <w:t>I love this term. Perhaps add it to the title?</w:t>
      </w:r>
    </w:p>
  </w:comment>
  <w:comment w:id="175" w:author="Jeff Kane" w:date="2018-12-04T07:18:00Z" w:initials="JK">
    <w:p w14:paraId="54BEF42C" w14:textId="5AE12873" w:rsidR="00C3645A" w:rsidRDefault="00C3645A">
      <w:pPr>
        <w:pStyle w:val="CommentText"/>
      </w:pPr>
      <w:r>
        <w:rPr>
          <w:rStyle w:val="CommentReference"/>
        </w:rPr>
        <w:annotationRef/>
      </w:r>
      <w:r>
        <w:t>I don’t completely follow this part of the sentence</w:t>
      </w:r>
    </w:p>
  </w:comment>
  <w:comment w:id="173" w:author="Jeff Kane" w:date="2018-12-04T07:24:00Z" w:initials="JK">
    <w:p w14:paraId="48189ADE" w14:textId="0005E91A" w:rsidR="00C3645A" w:rsidRDefault="00C3645A">
      <w:pPr>
        <w:pStyle w:val="CommentText"/>
      </w:pPr>
      <w:r>
        <w:rPr>
          <w:rStyle w:val="CommentReference"/>
        </w:rPr>
        <w:annotationRef/>
      </w:r>
      <w:r>
        <w:t xml:space="preserve">How would we objectively/quantitatively determine the “true” fire sensitive stands compared to the suppression/management inflated fire sensitivity? </w:t>
      </w:r>
    </w:p>
  </w:comment>
  <w:comment w:id="184" w:author="Matt Kling" w:date="2018-12-02T11:38:00Z" w:initials="MK">
    <w:p w14:paraId="7D73F2A6" w14:textId="7C8D0EA0" w:rsidR="00C3645A" w:rsidRDefault="00C3645A">
      <w:pPr>
        <w:pStyle w:val="CommentText"/>
      </w:pPr>
      <w:r>
        <w:rPr>
          <w:rStyle w:val="CommentReference"/>
        </w:rPr>
        <w:annotationRef/>
      </w:r>
      <w:r>
        <w:t>Might be good to us the four “vulnerable-frequent, etc.” terms in the relevant places in the results/discussion, to clearly link back to the methods and figures where those terms are used.</w:t>
      </w:r>
    </w:p>
  </w:comment>
  <w:comment w:id="185" w:author="Jeff Kane" w:date="2018-12-04T07:26:00Z" w:initials="JK">
    <w:p w14:paraId="2F5C8172" w14:textId="00CC6449" w:rsidR="00C3645A" w:rsidRDefault="00C3645A">
      <w:pPr>
        <w:pStyle w:val="CommentText"/>
      </w:pPr>
      <w:r>
        <w:rPr>
          <w:rStyle w:val="CommentReference"/>
        </w:rPr>
        <w:annotationRef/>
      </w:r>
      <w:r>
        <w:t>I like this idea</w:t>
      </w:r>
    </w:p>
  </w:comment>
  <w:comment w:id="186" w:author="Jeff Kane" w:date="2018-12-04T07:22:00Z" w:initials="JK">
    <w:p w14:paraId="2FF2977F" w14:textId="0FF84EC0" w:rsidR="00C3645A" w:rsidRDefault="00C3645A">
      <w:pPr>
        <w:pStyle w:val="CommentText"/>
      </w:pPr>
      <w:r>
        <w:rPr>
          <w:rStyle w:val="CommentReference"/>
        </w:rPr>
        <w:annotationRef/>
      </w:r>
      <w:r>
        <w:t xml:space="preserve">I’m not sure we should conflate our data with historical fire regime data, even though there is good correlation. As mentioned, our data is based on contemporary conditions. </w:t>
      </w:r>
    </w:p>
  </w:comment>
  <w:comment w:id="198" w:author="Jeff Kane" w:date="2018-12-03T14:39:00Z" w:initials="JK">
    <w:p w14:paraId="5FE372C1" w14:textId="77777777" w:rsidR="00C3645A" w:rsidRDefault="00C3645A" w:rsidP="006B280A">
      <w:pPr>
        <w:pStyle w:val="CommentText"/>
      </w:pPr>
      <w:r>
        <w:rPr>
          <w:rStyle w:val="CommentReference"/>
        </w:rPr>
        <w:annotationRef/>
      </w:r>
      <w:r>
        <w:t>I think it would be clearer to start with vegetation-fire feedbacks or jump right the relationship between fire frequency and intensity, instead of starting with crown fire which is not the real thrust of the paragraph.</w:t>
      </w:r>
    </w:p>
  </w:comment>
  <w:comment w:id="199" w:author="Jeff Kane" w:date="2018-12-04T07:27:00Z" w:initials="JK">
    <w:p w14:paraId="52F88B00" w14:textId="3891C471" w:rsidR="00C3645A" w:rsidRDefault="00C3645A">
      <w:pPr>
        <w:pStyle w:val="CommentText"/>
      </w:pPr>
      <w:r>
        <w:rPr>
          <w:rStyle w:val="CommentReference"/>
        </w:rPr>
        <w:annotationRef/>
      </w:r>
      <w:r>
        <w:t>Word choice</w:t>
      </w:r>
    </w:p>
  </w:comment>
  <w:comment w:id="202" w:author="Jeff Kane" w:date="2018-12-04T07:29:00Z" w:initials="JK">
    <w:p w14:paraId="27DFEDFD" w14:textId="46AD6D36" w:rsidR="00C3645A" w:rsidRDefault="00C3645A">
      <w:pPr>
        <w:pStyle w:val="CommentText"/>
      </w:pPr>
      <w:r>
        <w:rPr>
          <w:rStyle w:val="CommentReference"/>
        </w:rPr>
        <w:annotationRef/>
      </w:r>
      <w:r>
        <w:t>I suggest elaborating on this point in a separate paragraph. Might include reference to projections of fire regime shifts presented by Parks et al. 2017 and how it might influence FRS of future stands.</w:t>
      </w:r>
    </w:p>
  </w:comment>
  <w:comment w:id="206" w:author="Jens Stevens [2]" w:date="2018-11-13T13:39:00Z" w:initials="JS">
    <w:p w14:paraId="0E23D7FC" w14:textId="77777777" w:rsidR="00C3645A" w:rsidRDefault="00C3645A">
      <w:r>
        <w:rPr>
          <w:rFonts w:ascii="Liberation Serif" w:eastAsia="DejaVu Sans" w:hAnsi="Liberation Serif" w:cs="DejaVu Sans"/>
          <w:lang w:eastAsia="en-US" w:bidi="en-US"/>
        </w:rPr>
        <w:t>Please suggest additional images that we could use here to illustrate “traits in action”. Frontiers likes these kinds of figures.</w:t>
      </w:r>
    </w:p>
  </w:comment>
  <w:comment w:id="207" w:author="Jeff Kane" w:date="2018-12-04T07:34:00Z" w:initials="JK">
    <w:p w14:paraId="20BFCF76" w14:textId="30F6F8DE" w:rsidR="00C3645A" w:rsidRDefault="00C3645A">
      <w:pPr>
        <w:pStyle w:val="CommentText"/>
      </w:pPr>
      <w:r>
        <w:rPr>
          <w:rStyle w:val="CommentReference"/>
        </w:rPr>
        <w:annotationRef/>
      </w:r>
      <w:r>
        <w:t>I like this too, but don’t have flammability photos for lodgepole. Could easily recreate if needed though</w:t>
      </w:r>
    </w:p>
  </w:comment>
  <w:comment w:id="209" w:author="Dylan Schwilk" w:date="2018-11-26T09:21:00Z" w:initials="DS">
    <w:p w14:paraId="10219745" w14:textId="77777777" w:rsidR="00C3645A" w:rsidRDefault="00C3645A">
      <w:r>
        <w:rPr>
          <w:rFonts w:ascii="Liberation Serif" w:hAnsi="Liberation Serif"/>
        </w:rPr>
        <w:t>Reply to Jens Stevens (11/13/2018, 13:39): "..."I have many photos. What do we think would be most useful?  Thick bark and survival?  I can show creeping fire in giant sequoias.</w:t>
      </w:r>
    </w:p>
  </w:comment>
  <w:comment w:id="208" w:author="Varner, Julian - FS" w:date="2018-11-21T10:20:00Z" w:initials="VJ-F">
    <w:p w14:paraId="73B4F8CC" w14:textId="77777777" w:rsidR="00C3645A" w:rsidRDefault="00C3645A">
      <w:r>
        <w:rPr>
          <w:rFonts w:ascii="Liberation Serif" w:eastAsia="DejaVu Sans" w:hAnsi="Liberation Serif" w:cs="DejaVu Sans"/>
          <w:lang w:eastAsia="en-US" w:bidi="en-US"/>
        </w:rPr>
        <w:t>I’ll ponder, great idea!</w:t>
      </w:r>
    </w:p>
  </w:comment>
  <w:comment w:id="210" w:author="Matt Kling" w:date="2018-12-01T17:37:00Z" w:initials="MK">
    <w:p w14:paraId="00B995EF" w14:textId="77777777" w:rsidR="00C3645A" w:rsidRDefault="00C3645A">
      <w:pPr>
        <w:pStyle w:val="CommentText"/>
      </w:pPr>
      <w:r>
        <w:rPr>
          <w:rStyle w:val="CommentReference"/>
        </w:rPr>
        <w:annotationRef/>
      </w:r>
      <w:r>
        <w:t xml:space="preserve">To complete the </w:t>
      </w:r>
      <w:proofErr w:type="gramStart"/>
      <w:r>
        <w:t>example</w:t>
      </w:r>
      <w:proofErr w:type="gramEnd"/>
      <w:r>
        <w:t xml:space="preserve"> it would be helpful to briefly describe the traits of these two species, or to list their values on our resistance index.</w:t>
      </w:r>
    </w:p>
  </w:comment>
  <w:comment w:id="211" w:author="Jens Stevens [2]" w:date="2018-11-13T14:30:00Z" w:initials="JS">
    <w:p w14:paraId="6AB9B3FC" w14:textId="77777777" w:rsidR="00C3645A" w:rsidRDefault="00C3645A">
      <w:r>
        <w:rPr>
          <w:rFonts w:ascii="Liberation Serif" w:eastAsia="DejaVu Sans" w:hAnsi="Liberation Serif" w:cs="DejaVu Sans"/>
          <w:lang w:eastAsia="en-US" w:bidi="en-US"/>
        </w:rPr>
        <w:t>Matt, I may work with you to integrate this as a subfigure or separate panel on the map figure. Not sure it needs to stand alone, especially since we’re over the 3 figure/table limit. Could also just shunt to SI, but I like the information here.</w:t>
      </w:r>
    </w:p>
  </w:comment>
  <w:comment w:id="212" w:author="Matt Kling" w:date="2018-12-01T20:20:00Z" w:initials="MK">
    <w:p w14:paraId="713AB34C" w14:textId="689FA13D" w:rsidR="00C3645A" w:rsidRDefault="00C3645A">
      <w:pPr>
        <w:pStyle w:val="CommentText"/>
      </w:pPr>
      <w:r>
        <w:rPr>
          <w:rStyle w:val="CommentReference"/>
        </w:rPr>
        <w:annotationRef/>
      </w:r>
      <w:r>
        <w:t>I also agree this is important info, let’s definitely find a way to fit it in. An alternative to merging it with the map could be to merge it with the table, since they both show species-level FRS. Maybe we could work on a graphic that includes the info from this figure plus other data from the table, and then move the table to supplements? Regardless we may want to make the color scheme here fit better with the FRS color ramp on the map.</w:t>
      </w:r>
    </w:p>
  </w:comment>
  <w:comment w:id="213" w:author="Jeff Kane" w:date="2018-12-04T07:36:00Z" w:initials="JK">
    <w:p w14:paraId="3DB6E5AE" w14:textId="77B2B1E4" w:rsidR="00C3645A" w:rsidRDefault="00C3645A">
      <w:pPr>
        <w:pStyle w:val="CommentText"/>
      </w:pPr>
      <w:r>
        <w:rPr>
          <w:rStyle w:val="CommentReference"/>
        </w:rPr>
        <w:annotationRef/>
      </w:r>
      <w:r>
        <w:t xml:space="preserve">I like the information but not the form. Could we show some type of ordination of the traits that indicate this </w:t>
      </w:r>
      <w:proofErr w:type="gramStart"/>
      <w:r>
        <w:t>four group</w:t>
      </w:r>
      <w:proofErr w:type="gramEnd"/>
      <w:r>
        <w:t xml:space="preserve"> clustering? </w:t>
      </w:r>
    </w:p>
  </w:comment>
  <w:comment w:id="214" w:author="Varner, Julian - FS" w:date="2018-11-21T10:21:00Z" w:initials="VJ-F">
    <w:p w14:paraId="73FD4D5D" w14:textId="77777777" w:rsidR="00C3645A" w:rsidRDefault="00C3645A">
      <w:r>
        <w:rPr>
          <w:rFonts w:ascii="Liberation Serif" w:eastAsia="DejaVu Sans" w:hAnsi="Liberation Serif" w:cs="DejaVu Sans"/>
          <w:lang w:eastAsia="en-US" w:bidi="en-US"/>
        </w:rPr>
        <w:t xml:space="preserve">Agreed, I like this and would like to see some sort of this in the final </w:t>
      </w:r>
      <w:proofErr w:type="spellStart"/>
      <w:r>
        <w:rPr>
          <w:rFonts w:ascii="Liberation Serif" w:eastAsia="DejaVu Sans" w:hAnsi="Liberation Serif" w:cs="DejaVu Sans"/>
          <w:lang w:eastAsia="en-US" w:bidi="en-US"/>
        </w:rPr>
        <w:t>ms.</w:t>
      </w:r>
      <w:proofErr w:type="spellEnd"/>
      <w:r>
        <w:rPr>
          <w:rFonts w:ascii="Liberation Serif" w:eastAsia="DejaVu Sans" w:hAnsi="Liberation Serif" w:cs="DejaVu Sans"/>
          <w:lang w:eastAsia="en-US" w:bidi="en-US"/>
        </w:rPr>
        <w:t xml:space="preserve"> </w:t>
      </w:r>
    </w:p>
  </w:comment>
  <w:comment w:id="215" w:author="Matt Kling" w:date="2018-12-01T19:44:00Z" w:initials="MK">
    <w:p w14:paraId="578DD235" w14:textId="77777777" w:rsidR="00C3645A" w:rsidRDefault="00C3645A">
      <w:pPr>
        <w:pStyle w:val="CommentText"/>
      </w:pPr>
      <w:r>
        <w:rPr>
          <w:rStyle w:val="CommentReference"/>
        </w:rPr>
        <w:annotationRef/>
      </w:r>
      <w:r>
        <w:t>Should we perhaps flip the color scale here? In the mismatch figure in the supplements, cool colors indicate resistance and warm colors vulnerability, which is inconsistent with this figure. Would be nice if they were consistent, and I think it makes more sense to flip this on than the mismatch figure.</w:t>
      </w:r>
    </w:p>
  </w:comment>
  <w:comment w:id="216" w:author="Varner, Julian - FS" w:date="2018-11-21T10:23:00Z" w:initials="VJ-F">
    <w:p w14:paraId="76C62AF8" w14:textId="77777777" w:rsidR="00C3645A" w:rsidRDefault="00C3645A">
      <w:r>
        <w:rPr>
          <w:rFonts w:ascii="Liberation Serif" w:eastAsia="DejaVu Sans" w:hAnsi="Liberation Serif" w:cs="DejaVu Sans"/>
          <w:lang w:eastAsia="en-US" w:bidi="en-US"/>
        </w:rPr>
        <w:t>gorgeous</w:t>
      </w:r>
    </w:p>
  </w:comment>
  <w:comment w:id="218" w:author="Dylan Schwilk" w:date="2018-11-26T09:23:00Z" w:initials="DS">
    <w:p w14:paraId="2B6B65A1" w14:textId="77777777" w:rsidR="00C3645A" w:rsidRDefault="00C3645A">
      <w:r>
        <w:rPr>
          <w:rFonts w:ascii="Cambria" w:hAnsi="Cambria"/>
          <w:i/>
          <w:sz w:val="16"/>
        </w:rPr>
        <w:t>Reply to Varner, Julian - FS (11/21/2018, 10:23): "..."</w:t>
      </w:r>
    </w:p>
    <w:p w14:paraId="52269CF1" w14:textId="77777777" w:rsidR="00C3645A" w:rsidRDefault="00C3645A">
      <w:r>
        <w:rPr>
          <w:rFonts w:ascii="Liberation Serif" w:eastAsia="DejaVu Sans" w:hAnsi="Liberation Serif" w:cs="DejaVu Sans"/>
          <w:sz w:val="20"/>
        </w:rPr>
        <w:t xml:space="preserve">Yes!  Should we include the “mismatch” map in the main </w:t>
      </w:r>
      <w:proofErr w:type="spellStart"/>
      <w:r>
        <w:rPr>
          <w:rFonts w:ascii="Liberation Serif" w:eastAsia="DejaVu Sans" w:hAnsi="Liberation Serif" w:cs="DejaVu Sans"/>
          <w:sz w:val="20"/>
        </w:rPr>
        <w:t>ms</w:t>
      </w:r>
      <w:proofErr w:type="spellEnd"/>
      <w:r>
        <w:rPr>
          <w:rFonts w:ascii="Liberation Serif" w:eastAsia="DejaVu Sans" w:hAnsi="Liberation Serif" w:cs="DejaVu Sans"/>
          <w:sz w:val="20"/>
        </w:rPr>
        <w:t xml:space="preserve"> as well? (if we end up submitting as longer paper?). And I'd prefer that map show continuous agreement/disagreement of traits and FRI, not just disagreement.  If that works visually.</w:t>
      </w:r>
    </w:p>
    <w:p w14:paraId="2E5FA005" w14:textId="77777777" w:rsidR="00C3645A" w:rsidRDefault="00C3645A"/>
  </w:comment>
  <w:comment w:id="219" w:author="Jeff Kane" w:date="2018-12-04T07:39:00Z" w:initials="JK">
    <w:p w14:paraId="085E8F97" w14:textId="5EA2D812" w:rsidR="00C3645A" w:rsidRDefault="00C3645A">
      <w:pPr>
        <w:pStyle w:val="CommentText"/>
      </w:pPr>
      <w:r>
        <w:rPr>
          <w:rStyle w:val="CommentReference"/>
        </w:rPr>
        <w:annotationRef/>
      </w:r>
      <w:r>
        <w:t xml:space="preserve">Yes, love this figure. But since one of the objectives of the paper is to highlight mismatches, then adding it to the main </w:t>
      </w:r>
      <w:proofErr w:type="spellStart"/>
      <w:r>
        <w:t>ms</w:t>
      </w:r>
      <w:proofErr w:type="spellEnd"/>
      <w:r>
        <w:t xml:space="preserve"> seems warranted. </w:t>
      </w:r>
      <w:proofErr w:type="gramStart"/>
      <w:r>
        <w:t>Also</w:t>
      </w:r>
      <w:proofErr w:type="gramEnd"/>
      <w:r>
        <w:t xml:space="preserve"> could elaborate in the results/discussion. I think this would require us to submit to a longer format journal.</w:t>
      </w:r>
    </w:p>
  </w:comment>
  <w:comment w:id="249" w:author="Matt Kling" w:date="2018-12-02T11:06:00Z" w:initials="MK">
    <w:p w14:paraId="0AEE866B" w14:textId="3752531D" w:rsidR="00C3645A" w:rsidRDefault="00C3645A">
      <w:pPr>
        <w:pStyle w:val="CommentText"/>
      </w:pPr>
      <w:r>
        <w:rPr>
          <w:rStyle w:val="CommentReference"/>
        </w:rPr>
        <w:annotationRef/>
      </w:r>
      <w:r>
        <w:t>May be worth adding a short description of the groups, for readers who aren’t familiar.</w:t>
      </w:r>
    </w:p>
  </w:comment>
  <w:comment w:id="251" w:author="Dylan Schwilk" w:date="2018-11-26T09:25:00Z" w:initials="DS">
    <w:p w14:paraId="258AAAD2" w14:textId="77777777" w:rsidR="00C3645A" w:rsidRDefault="00C3645A">
      <w:r>
        <w:rPr>
          <w:rFonts w:ascii="Cambria" w:hAnsi="Cambria"/>
          <w:sz w:val="20"/>
        </w:rPr>
        <w:t xml:space="preserve">I think a version of this makes sense in the main body.  I think I'd prefer the full map, however not just the “mismatches” – </w:t>
      </w:r>
      <w:proofErr w:type="spellStart"/>
      <w:r>
        <w:rPr>
          <w:rFonts w:ascii="Cambria" w:hAnsi="Cambria"/>
          <w:sz w:val="20"/>
        </w:rPr>
        <w:t>eg</w:t>
      </w:r>
      <w:proofErr w:type="spellEnd"/>
      <w:r>
        <w:rPr>
          <w:rFonts w:ascii="Cambria" w:hAnsi="Cambria"/>
          <w:sz w:val="20"/>
        </w:rPr>
        <w:t xml:space="preserve"> show agreement and departure of traits with FRI on a continuous scale.</w:t>
      </w:r>
    </w:p>
  </w:comment>
  <w:comment w:id="252" w:author="Matt Kling" w:date="2018-12-01T20:13:00Z" w:initials="MK">
    <w:p w14:paraId="53C80D4F" w14:textId="507D4650" w:rsidR="00C3645A" w:rsidRDefault="00C3645A">
      <w:pPr>
        <w:pStyle w:val="CommentText"/>
      </w:pPr>
      <w:r>
        <w:rPr>
          <w:rStyle w:val="CommentReference"/>
        </w:rPr>
        <w:annotationRef/>
      </w:r>
      <w:r>
        <w:t>I agree that it would be nice to have this in the main paper if possible. Could it be combined with the FRS map as a 2-panel figure?</w:t>
      </w:r>
    </w:p>
  </w:comment>
  <w:comment w:id="253" w:author="Jeff Kane" w:date="2018-12-04T07:42:00Z" w:initials="JK">
    <w:p w14:paraId="0F5C0BB0" w14:textId="0BAD50FF" w:rsidR="00C3645A" w:rsidRDefault="00C3645A">
      <w:pPr>
        <w:pStyle w:val="CommentText"/>
      </w:pPr>
      <w:r>
        <w:rPr>
          <w:rStyle w:val="CommentReference"/>
        </w:rPr>
        <w:annotationRef/>
      </w:r>
      <w:r>
        <w:t>I’ll third this notion</w:t>
      </w:r>
    </w:p>
  </w:comment>
  <w:comment w:id="255" w:author="Matt Kling" w:date="2018-12-01T20:10:00Z" w:initials="MK">
    <w:p w14:paraId="3CB3736E" w14:textId="581DF697" w:rsidR="00C3645A" w:rsidRDefault="00C3645A">
      <w:pPr>
        <w:pStyle w:val="CommentText"/>
      </w:pPr>
      <w:r>
        <w:rPr>
          <w:rStyle w:val="CommentReference"/>
        </w:rPr>
        <w:annotationRef/>
      </w:r>
      <w:r>
        <w:t>I just drew up this quick cartoon. Perhaps we could use something like this along with the above map – maybe as an inset or multi-panel figure? Serves as both a legend and an explanation for the mismatch index.</w:t>
      </w:r>
    </w:p>
  </w:comment>
  <w:comment w:id="256" w:author="Jeff Kane" w:date="2018-12-04T07:42:00Z" w:initials="JK">
    <w:p w14:paraId="600F9CF0" w14:textId="02052EDF" w:rsidR="00C3645A" w:rsidRDefault="00C3645A">
      <w:pPr>
        <w:pStyle w:val="CommentText"/>
      </w:pPr>
      <w:r>
        <w:rPr>
          <w:rStyle w:val="CommentReference"/>
        </w:rPr>
        <w:annotationRef/>
      </w:r>
      <w:r>
        <w:t>I like where this is going, but a format that would show less grey portions would be visually more appealing.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080B2B4D" w15:done="0"/>
  <w15:commentEx w15:paraId="2F88E54B" w15:done="0"/>
  <w15:commentEx w15:paraId="6737DEDF" w15:done="0"/>
  <w15:commentEx w15:paraId="185780EE" w15:done="0"/>
  <w15:commentEx w15:paraId="60EF0468" w15:done="0"/>
  <w15:commentEx w15:paraId="64E6A84B" w15:paraIdParent="60EF0468" w15:done="0"/>
  <w15:commentEx w15:paraId="4C890317" w15:done="0"/>
  <w15:commentEx w15:paraId="3F48661E" w15:done="0"/>
  <w15:commentEx w15:paraId="500C5749" w15:done="0"/>
  <w15:commentEx w15:paraId="578261CB" w15:done="0"/>
  <w15:commentEx w15:paraId="3FEE7ADE" w15:done="0"/>
  <w15:commentEx w15:paraId="5971CA4F" w15:done="0"/>
  <w15:commentEx w15:paraId="788F5C1A" w15:done="0"/>
  <w15:commentEx w15:paraId="4196477C" w15:done="0"/>
  <w15:commentEx w15:paraId="3D413EAF" w15:done="0"/>
  <w15:commentEx w15:paraId="0B0E82DD" w15:done="0"/>
  <w15:commentEx w15:paraId="46BF101B" w15:done="0"/>
  <w15:commentEx w15:paraId="2AD9C203" w15:done="0"/>
  <w15:commentEx w15:paraId="7EF4BDA2" w15:done="0"/>
  <w15:commentEx w15:paraId="2C6C2589" w15:done="0"/>
  <w15:commentEx w15:paraId="0E1BFA2C" w15:done="0"/>
  <w15:commentEx w15:paraId="62592972" w15:done="0"/>
  <w15:commentEx w15:paraId="1197F4DA" w15:done="0"/>
  <w15:commentEx w15:paraId="20DE84BC" w15:done="0"/>
  <w15:commentEx w15:paraId="0D98FB08" w15:done="0"/>
  <w15:commentEx w15:paraId="40E31F59" w15:done="0"/>
  <w15:commentEx w15:paraId="179CB448" w15:done="0"/>
  <w15:commentEx w15:paraId="3B077B4A" w15:done="0"/>
  <w15:commentEx w15:paraId="4BDFA039" w15:paraIdParent="3B077B4A" w15:done="0"/>
  <w15:commentEx w15:paraId="2251E317" w15:done="0"/>
  <w15:commentEx w15:paraId="292000B1" w15:done="0"/>
  <w15:commentEx w15:paraId="3A81B40F" w15:done="0"/>
  <w15:commentEx w15:paraId="7EAC0669" w15:done="0"/>
  <w15:commentEx w15:paraId="1CE580F6" w15:done="0"/>
  <w15:commentEx w15:paraId="2B912B38" w15:done="0"/>
  <w15:commentEx w15:paraId="7B33D29D" w15:done="0"/>
  <w15:commentEx w15:paraId="659A9A53" w15:done="0"/>
  <w15:commentEx w15:paraId="54BEF42C" w15:done="0"/>
  <w15:commentEx w15:paraId="48189ADE" w15:done="0"/>
  <w15:commentEx w15:paraId="7D73F2A6" w15:done="0"/>
  <w15:commentEx w15:paraId="2F5C8172" w15:paraIdParent="7D73F2A6" w15:done="0"/>
  <w15:commentEx w15:paraId="2FF2977F" w15:done="0"/>
  <w15:commentEx w15:paraId="5FE372C1" w15:done="0"/>
  <w15:commentEx w15:paraId="52F88B00" w15:done="0"/>
  <w15:commentEx w15:paraId="27DFEDFD" w15:done="0"/>
  <w15:commentEx w15:paraId="0E23D7FC" w15:done="0"/>
  <w15:commentEx w15:paraId="20BFCF76" w15:paraIdParent="0E23D7FC" w15:done="0"/>
  <w15:commentEx w15:paraId="10219745" w15:done="0"/>
  <w15:commentEx w15:paraId="73B4F8CC" w15:done="0"/>
  <w15:commentEx w15:paraId="00B995EF" w15:done="0"/>
  <w15:commentEx w15:paraId="6AB9B3FC" w15:done="0"/>
  <w15:commentEx w15:paraId="713AB34C" w15:paraIdParent="6AB9B3FC" w15:done="0"/>
  <w15:commentEx w15:paraId="3DB6E5AE" w15:paraIdParent="6AB9B3FC" w15:done="0"/>
  <w15:commentEx w15:paraId="73FD4D5D" w15:done="0"/>
  <w15:commentEx w15:paraId="578DD235" w15:done="0"/>
  <w15:commentEx w15:paraId="76C62AF8" w15:done="0"/>
  <w15:commentEx w15:paraId="2E5FA005" w15:done="0"/>
  <w15:commentEx w15:paraId="085E8F97" w15:paraIdParent="2E5FA005" w15:done="0"/>
  <w15:commentEx w15:paraId="0AEE866B" w15:done="0"/>
  <w15:commentEx w15:paraId="258AAAD2" w15:done="0"/>
  <w15:commentEx w15:paraId="53C80D4F" w15:paraIdParent="258AAAD2" w15:done="0"/>
  <w15:commentEx w15:paraId="0F5C0BB0" w15:paraIdParent="258AAAD2" w15:done="0"/>
  <w15:commentEx w15:paraId="3CB3736E" w15:done="0"/>
  <w15:commentEx w15:paraId="600F9CF0" w15:paraIdParent="3CB3736E"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80B2B4D" w16cid:durableId="1FAD40A9"/>
  <w16cid:commentId w16cid:paraId="2F88E54B" w16cid:durableId="1FAD40AA"/>
  <w16cid:commentId w16cid:paraId="6737DEDF" w16cid:durableId="1FAFB73D"/>
  <w16cid:commentId w16cid:paraId="185780EE" w16cid:durableId="1FAD40AB"/>
  <w16cid:commentId w16cid:paraId="60EF0468" w16cid:durableId="1FAD40AC"/>
  <w16cid:commentId w16cid:paraId="64E6A84B" w16cid:durableId="1FAFB826"/>
  <w16cid:commentId w16cid:paraId="4C890317" w16cid:durableId="1FAD40AD"/>
  <w16cid:commentId w16cid:paraId="3F48661E" w16cid:durableId="1FAD40AE"/>
  <w16cid:commentId w16cid:paraId="500C5749" w16cid:durableId="1FAFB960"/>
  <w16cid:commentId w16cid:paraId="578261CB" w16cid:durableId="1FAD40AF"/>
  <w16cid:commentId w16cid:paraId="3FEE7ADE" w16cid:durableId="1FAD40DC"/>
  <w16cid:commentId w16cid:paraId="5971CA4F" w16cid:durableId="1FAD44C1"/>
  <w16cid:commentId w16cid:paraId="788F5C1A" w16cid:durableId="1FAD40B3"/>
  <w16cid:commentId w16cid:paraId="4196477C" w16cid:durableId="1FAD40BA"/>
  <w16cid:commentId w16cid:paraId="3D413EAF" w16cid:durableId="1FAD64A0"/>
  <w16cid:commentId w16cid:paraId="0B0E82DD" w16cid:durableId="1FAD40BB"/>
  <w16cid:commentId w16cid:paraId="46BF101B" w16cid:durableId="1FAD40BC"/>
  <w16cid:commentId w16cid:paraId="2AD9C203" w16cid:durableId="1FAD5E64"/>
  <w16cid:commentId w16cid:paraId="7EF4BDA2" w16cid:durableId="1FAD40BD"/>
  <w16cid:commentId w16cid:paraId="2C6C2589" w16cid:durableId="1FAE3BC5"/>
  <w16cid:commentId w16cid:paraId="0E1BFA2C" w16cid:durableId="1FAD6127"/>
  <w16cid:commentId w16cid:paraId="62592972" w16cid:durableId="1FAD6198"/>
  <w16cid:commentId w16cid:paraId="1197F4DA" w16cid:durableId="1FAD65A5"/>
  <w16cid:commentId w16cid:paraId="20DE84BC" w16cid:durableId="1FAE4216"/>
  <w16cid:commentId w16cid:paraId="0D98FB08" w16cid:durableId="1FAD66AD"/>
  <w16cid:commentId w16cid:paraId="40E31F59" w16cid:durableId="1FAD40BE"/>
  <w16cid:commentId w16cid:paraId="179CB448" w16cid:durableId="1FAD40C0"/>
  <w16cid:commentId w16cid:paraId="3B077B4A" w16cid:durableId="1FAD40C1"/>
  <w16cid:commentId w16cid:paraId="4BDFA039" w16cid:durableId="1FB0A4FE"/>
  <w16cid:commentId w16cid:paraId="2251E317" w16cid:durableId="1FAD40C2"/>
  <w16cid:commentId w16cid:paraId="292000B1" w16cid:durableId="1FB0A47E"/>
  <w16cid:commentId w16cid:paraId="3A81B40F" w16cid:durableId="1FAD40C3"/>
  <w16cid:commentId w16cid:paraId="7EAC0669" w16cid:durableId="1FB0A937"/>
  <w16cid:commentId w16cid:paraId="1CE580F6" w16cid:durableId="1FAD40C4"/>
  <w16cid:commentId w16cid:paraId="2B912B38" w16cid:durableId="1FAD40C5"/>
  <w16cid:commentId w16cid:paraId="7B33D29D" w16cid:durableId="1FAD40C6"/>
  <w16cid:commentId w16cid:paraId="659A9A53" w16cid:durableId="1FB0A805"/>
  <w16cid:commentId w16cid:paraId="54BEF42C" w16cid:durableId="1FB0A8B7"/>
  <w16cid:commentId w16cid:paraId="48189ADE" w16cid:durableId="1FB0AA31"/>
  <w16cid:commentId w16cid:paraId="7D73F2A6" w16cid:durableId="1FAE42CC"/>
  <w16cid:commentId w16cid:paraId="2F5C8172" w16cid:durableId="1FB0AA91"/>
  <w16cid:commentId w16cid:paraId="2FF2977F" w16cid:durableId="1FB0A9B6"/>
  <w16cid:commentId w16cid:paraId="5FE372C1" w16cid:durableId="1FAFBE96"/>
  <w16cid:commentId w16cid:paraId="52F88B00" w16cid:durableId="1FB0AAFF"/>
  <w16cid:commentId w16cid:paraId="27DFEDFD" w16cid:durableId="1FB0AB5D"/>
  <w16cid:commentId w16cid:paraId="0E23D7FC" w16cid:durableId="1FAD40C7"/>
  <w16cid:commentId w16cid:paraId="20BFCF76" w16cid:durableId="1FB0AC9C"/>
  <w16cid:commentId w16cid:paraId="10219745" w16cid:durableId="1FAD40C8"/>
  <w16cid:commentId w16cid:paraId="73B4F8CC" w16cid:durableId="1FAD40C9"/>
  <w16cid:commentId w16cid:paraId="00B995EF" w16cid:durableId="1FAD4564"/>
  <w16cid:commentId w16cid:paraId="6AB9B3FC" w16cid:durableId="1FAD40CA"/>
  <w16cid:commentId w16cid:paraId="713AB34C" w16cid:durableId="1FAD6B85"/>
  <w16cid:commentId w16cid:paraId="3DB6E5AE" w16cid:durableId="1FB0ACEC"/>
  <w16cid:commentId w16cid:paraId="73FD4D5D" w16cid:durableId="1FAD40CB"/>
  <w16cid:commentId w16cid:paraId="578DD235" w16cid:durableId="1FAD6315"/>
  <w16cid:commentId w16cid:paraId="76C62AF8" w16cid:durableId="1FAD40CC"/>
  <w16cid:commentId w16cid:paraId="2E5FA005" w16cid:durableId="1FAD40CD"/>
  <w16cid:commentId w16cid:paraId="085E8F97" w16cid:durableId="1FB0ADA5"/>
  <w16cid:commentId w16cid:paraId="0AEE866B" w16cid:durableId="1FAE3B3D"/>
  <w16cid:commentId w16cid:paraId="258AAAD2" w16cid:durableId="1FAD40CE"/>
  <w16cid:commentId w16cid:paraId="53C80D4F" w16cid:durableId="1FAD69F6"/>
  <w16cid:commentId w16cid:paraId="0F5C0BB0" w16cid:durableId="1FB0AE63"/>
  <w16cid:commentId w16cid:paraId="3CB3736E" w16cid:durableId="1FAD693D"/>
  <w16cid:commentId w16cid:paraId="600F9CF0" w16cid:durableId="1FB0AE8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3BF9135" w14:textId="77777777" w:rsidR="008B040E" w:rsidRDefault="008B040E">
      <w:r>
        <w:separator/>
      </w:r>
    </w:p>
  </w:endnote>
  <w:endnote w:type="continuationSeparator" w:id="0">
    <w:p w14:paraId="332DE54F" w14:textId="77777777" w:rsidR="008B040E" w:rsidRDefault="008B040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pitch w:val="default"/>
  </w:font>
  <w:font w:name="Lohit Devanagari">
    <w:altName w:val="Cambria"/>
    <w:panose1 w:val="020B0604020202020204"/>
    <w:charset w:val="00"/>
    <w:family w:val="roman"/>
    <w:pitch w:val="default"/>
  </w:font>
  <w:font w:name="Liberation Serif">
    <w:altName w:val="Times New Roman"/>
    <w:panose1 w:val="020B0604020202020204"/>
    <w:charset w:val="01"/>
    <w:family w:val="roman"/>
    <w:pitch w:val="variable"/>
  </w:font>
  <w:font w:name="DejaVu Sans">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91DC787" w14:textId="77777777" w:rsidR="00C3645A" w:rsidRDefault="00C3645A">
    <w:pPr>
      <w:pStyle w:val="Footer"/>
      <w:ind w:right="360"/>
    </w:pPr>
    <w:r>
      <w:rPr>
        <w:noProof/>
        <w:lang w:eastAsia="en-US"/>
      </w:rPr>
      <mc:AlternateContent>
        <mc:Choice Requires="wps">
          <w:drawing>
            <wp:anchor distT="0" distB="0" distL="0" distR="0" simplePos="0" relativeHeight="2" behindDoc="1" locked="0" layoutInCell="1" allowOverlap="1" wp14:anchorId="298F6E77" wp14:editId="7E8D8885">
              <wp:simplePos x="0" y="0"/>
              <wp:positionH relativeFrom="margin">
                <wp:align>right</wp:align>
              </wp:positionH>
              <wp:positionV relativeFrom="paragraph">
                <wp:posOffset>635</wp:posOffset>
              </wp:positionV>
              <wp:extent cx="927735" cy="177800"/>
              <wp:effectExtent l="0" t="0" r="0" b="0"/>
              <wp:wrapSquare wrapText="largest"/>
              <wp:docPr id="1" name="Frame1"/>
              <wp:cNvGraphicFramePr/>
              <a:graphic xmlns:a="http://schemas.openxmlformats.org/drawingml/2006/main">
                <a:graphicData uri="http://schemas.microsoft.com/office/word/2010/wordprocessingShape">
                  <wps:wsp>
                    <wps:cNvSpPr/>
                    <wps:spPr>
                      <a:xfrm>
                        <a:off x="0" y="0"/>
                        <a:ext cx="927000" cy="177120"/>
                      </a:xfrm>
                      <a:prstGeom prst="rect">
                        <a:avLst/>
                      </a:prstGeom>
                      <a:noFill/>
                      <a:ln>
                        <a:noFill/>
                      </a:ln>
                    </wps:spPr>
                    <wps:style>
                      <a:lnRef idx="0">
                        <a:scrgbClr r="0" g="0" b="0"/>
                      </a:lnRef>
                      <a:fillRef idx="0">
                        <a:scrgbClr r="0" g="0" b="0"/>
                      </a:fillRef>
                      <a:effectRef idx="0">
                        <a:scrgbClr r="0" g="0" b="0"/>
                      </a:effectRef>
                      <a:fontRef idx="minor"/>
                    </wps:style>
                    <wps:txbx>
                      <w:txbxContent>
                        <w:p w14:paraId="16BB467D" w14:textId="77777777" w:rsidR="00C3645A" w:rsidRDefault="00C3645A">
                          <w:pPr>
                            <w:pStyle w:val="Footer"/>
                          </w:pPr>
                          <w:r>
                            <w:rPr>
                              <w:rStyle w:val="PageNumber"/>
                            </w:rPr>
                            <w:fldChar w:fldCharType="begin"/>
                          </w:r>
                          <w:r>
                            <w:rPr>
                              <w:rStyle w:val="PageNumber"/>
                            </w:rPr>
                            <w:instrText>PAGE</w:instrText>
                          </w:r>
                          <w:r>
                            <w:rPr>
                              <w:rStyle w:val="PageNumber"/>
                            </w:rPr>
                            <w:fldChar w:fldCharType="separate"/>
                          </w:r>
                          <w:r>
                            <w:rPr>
                              <w:rStyle w:val="PageNumber"/>
                              <w:noProof/>
                            </w:rPr>
                            <w:t>1</w:t>
                          </w:r>
                          <w:r>
                            <w:rPr>
                              <w:rStyle w:val="PageNumber"/>
                            </w:rPr>
                            <w:fldChar w:fldCharType="end"/>
                          </w:r>
                        </w:p>
                      </w:txbxContent>
                    </wps:txbx>
                    <wps:bodyPr lIns="0" tIns="0" rIns="0" bIns="0">
                      <a:spAutoFit/>
                    </wps:bodyPr>
                  </wps:wsp>
                </a:graphicData>
              </a:graphic>
            </wp:anchor>
          </w:drawing>
        </mc:Choice>
        <mc:Fallback>
          <w:pict>
            <v:rect w14:anchorId="298F6E77" id="Frame1" o:spid="_x0000_s1026" style="position:absolute;margin-left:21.85pt;margin-top:.05pt;width:73.05pt;height:14pt;z-index:-503316478;visibility:visible;mso-wrap-style:square;mso-wrap-distance-left:0;mso-wrap-distance-top:0;mso-wrap-distance-right:0;mso-wrap-distance-bottom:0;mso-position-horizontal:right;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" filled="f" stroked="f">
              <v:textbox style="mso-fit-shape-to-text:t" inset="0,0,0,0">
                <w:txbxContent>
                  <w:p w14:paraId="16BB467D" w14:textId="77777777" w:rsidR="00C3645A" w:rsidRDefault="00C3645A">
                    <w:pPr>
                      <w:pStyle w:val="Footer"/>
                    </w:pPr>
                    <w:r>
                      <w:rPr>
                        <w:rStyle w:val="PageNumber"/>
                      </w:rPr>
                      <w:fldChar w:fldCharType="begin"/>
                    </w:r>
                    <w:r>
                      <w:rPr>
                        <w:rStyle w:val="PageNumber"/>
                      </w:rPr>
                      <w:instrText>PAGE</w:instrText>
                    </w:r>
                    <w:r>
                      <w:rPr>
                        <w:rStyle w:val="PageNumber"/>
                      </w:rPr>
                      <w:fldChar w:fldCharType="separate"/>
                    </w:r>
                    <w:r>
                      <w:rPr>
                        <w:rStyle w:val="PageNumber"/>
                        <w:noProof/>
                      </w:rPr>
                      <w:t>1</w:t>
                    </w:r>
                    <w:r>
                      <w:rPr>
                        <w:rStyle w:val="PageNumber"/>
                      </w:rPr>
                      <w:fldChar w:fldCharType="end"/>
                    </w:r>
                  </w:p>
                </w:txbxContent>
              </v:textbox>
              <w10:wrap type="square" side="largest" anchorx="margin"/>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326164" w14:textId="77777777" w:rsidR="00C3645A" w:rsidRDefault="00C3645A">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C1A4419" w14:textId="77777777" w:rsidR="00C3645A" w:rsidRDefault="00C3645A">
    <w:pPr>
      <w:pStyle w:val="Footer"/>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D6328F3" w14:textId="77777777" w:rsidR="00C3645A" w:rsidRDefault="00C3645A">
    <w:pPr>
      <w:pStyle w:val="Footer"/>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5C4891" w14:textId="77777777" w:rsidR="00C3645A" w:rsidRDefault="00C3645A">
    <w:pPr>
      <w:pStyle w:val="Footer"/>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41C696D3" w14:textId="77777777" w:rsidR="00C3645A" w:rsidRDefault="00C3645A">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9A6B4FB" w14:textId="77777777" w:rsidR="008B040E" w:rsidRDefault="008B040E">
      <w:r>
        <w:separator/>
      </w:r>
    </w:p>
  </w:footnote>
  <w:footnote w:type="continuationSeparator" w:id="0">
    <w:p w14:paraId="0AFCDC11" w14:textId="77777777" w:rsidR="008B040E" w:rsidRDefault="008B040E">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None" w15:userId="Jens Stevens"/>
  </w15:person>
  <w15:person w15:author="Jens Stevens [2]">
    <w15:presenceInfo w15:providerId="Windows Live" w15:userId="ea8d6281ed9038ac"/>
  </w15:person>
  <w15:person w15:author="Matt Kling">
    <w15:presenceInfo w15:providerId="None" w15:userId="Matt Kling"/>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Ecology&lt;/Style&gt;&lt;LeftDelim&gt;{&lt;/LeftDelim&gt;&lt;RightDelim&gt;}&lt;/RightDelim&gt;&lt;FontName&gt;Cambria&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2302&lt;/item&gt;&lt;item&gt;2314&lt;/item&gt;&lt;item&gt;2368&lt;/item&gt;&lt;item&gt;2586&lt;/item&gt;&lt;item&gt;2737&lt;/item&gt;&lt;item&gt;2857&lt;/item&gt;&lt;item&gt;2872&lt;/item&gt;&lt;item&gt;3059&lt;/item&gt;&lt;item&gt;3389&lt;/item&gt;&lt;/record-ids&gt;&lt;/item&gt;&lt;/Libraries&gt;"/>
  </w:docVars>
  <w:rsids>
    <w:rsidRoot w:val="00677292"/>
    <w:rsid w:val="00013C17"/>
    <w:rsid w:val="00082A03"/>
    <w:rsid w:val="001601FD"/>
    <w:rsid w:val="00166A69"/>
    <w:rsid w:val="001959E2"/>
    <w:rsid w:val="001C33D5"/>
    <w:rsid w:val="002316F6"/>
    <w:rsid w:val="00285CE3"/>
    <w:rsid w:val="002B56CF"/>
    <w:rsid w:val="002C1575"/>
    <w:rsid w:val="003016CD"/>
    <w:rsid w:val="003063A0"/>
    <w:rsid w:val="00370A3F"/>
    <w:rsid w:val="0038467D"/>
    <w:rsid w:val="003C0F3F"/>
    <w:rsid w:val="003C4123"/>
    <w:rsid w:val="004D25E4"/>
    <w:rsid w:val="004E37B8"/>
    <w:rsid w:val="00570B0C"/>
    <w:rsid w:val="005D743A"/>
    <w:rsid w:val="00652020"/>
    <w:rsid w:val="00677292"/>
    <w:rsid w:val="00691050"/>
    <w:rsid w:val="006B280A"/>
    <w:rsid w:val="006D1586"/>
    <w:rsid w:val="007741E8"/>
    <w:rsid w:val="00806D22"/>
    <w:rsid w:val="00811AE3"/>
    <w:rsid w:val="00825600"/>
    <w:rsid w:val="008710EC"/>
    <w:rsid w:val="008727D2"/>
    <w:rsid w:val="008A4C66"/>
    <w:rsid w:val="008B040E"/>
    <w:rsid w:val="008B3E51"/>
    <w:rsid w:val="008F21E2"/>
    <w:rsid w:val="00916CB2"/>
    <w:rsid w:val="009A3EF7"/>
    <w:rsid w:val="009F1821"/>
    <w:rsid w:val="00A11CD6"/>
    <w:rsid w:val="00A26087"/>
    <w:rsid w:val="00A567DF"/>
    <w:rsid w:val="00A9033F"/>
    <w:rsid w:val="00A972E0"/>
    <w:rsid w:val="00AA02FF"/>
    <w:rsid w:val="00AA56E5"/>
    <w:rsid w:val="00B45EBA"/>
    <w:rsid w:val="00B5061E"/>
    <w:rsid w:val="00C3645A"/>
    <w:rsid w:val="00C57261"/>
    <w:rsid w:val="00CD1546"/>
    <w:rsid w:val="00DB256D"/>
    <w:rsid w:val="00EE1602"/>
    <w:rsid w:val="00EF7055"/>
    <w:rsid w:val="00F33AB5"/>
    <w:rsid w:val="00F703DF"/>
    <w:rsid w:val="00FB6A85"/>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5C7D421"/>
  <w15:docId w15:val="{4BFBEB77-6F4D-684F-8F3C-FD1527A256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2732F7"/>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Cambria" w:hAnsi="Cambria" w:cs="Times New Roman"/>
    </w:rPr>
  </w:style>
  <w:style w:type="paragraph" w:customStyle="1" w:styleId="EndNoteBibliography">
    <w:name w:val="EndNote Bibliography"/>
    <w:basedOn w:val="Normal"/>
    <w:qFormat/>
    <w:rsid w:val="00C6034D"/>
    <w:rPr>
      <w:rFonts w:ascii="Cambria" w:hAnsi="Cambria"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hidden/>
    <w:uiPriority w:val="99"/>
    <w:semiHidden/>
    <w:rsid w:val="004E37B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8295730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image" Target="media/image1.wmf"/><Relationship Id="rId18" Type="http://schemas.openxmlformats.org/officeDocument/2006/relationships/footer" Target="footer5.xml"/><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6.png"/><Relationship Id="rId7" Type="http://schemas.openxmlformats.org/officeDocument/2006/relationships/comments" Target="comments.xml"/><Relationship Id="rId12" Type="http://schemas.openxmlformats.org/officeDocument/2006/relationships/footer" Target="footer3.xml"/><Relationship Id="rId17" Type="http://schemas.openxmlformats.org/officeDocument/2006/relationships/hyperlink" Target="http://www.fia.fs.fed.us/library/field-guides-methods-proc/docs/2014/Core%20FIA%20field%20guide_6-1.pdf" TargetMode="External"/><Relationship Id="rId25" Type="http://schemas.openxmlformats.org/officeDocument/2006/relationships/footer" Target="footer6.xml"/><Relationship Id="rId2" Type="http://schemas.openxmlformats.org/officeDocument/2006/relationships/styles" Target="styles.xml"/><Relationship Id="rId16" Type="http://schemas.openxmlformats.org/officeDocument/2006/relationships/footer" Target="footer4.xml"/><Relationship Id="rId20" Type="http://schemas.openxmlformats.org/officeDocument/2006/relationships/image" Target="media/image5.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footer" Target="footer2.xml"/><Relationship Id="rId24" Type="http://schemas.openxmlformats.org/officeDocument/2006/relationships/image" Target="media/image9.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8.png"/><Relationship Id="rId28"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4.wmf"/><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image" Target="media/image2.png"/><Relationship Id="rId22" Type="http://schemas.openxmlformats.org/officeDocument/2006/relationships/image" Target="media/image7.png"/><Relationship Id="rId27"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FD56134-C85D-144B-8BFD-FA445C725C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234</TotalTime>
  <Pages>26</Pages>
  <Words>9039</Words>
  <Characters>51523</Characters>
  <Application>Microsoft Office Word</Application>
  <DocSecurity>0</DocSecurity>
  <Lines>429</Lines>
  <Paragraphs>120</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60442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Jens Stevens</cp:lastModifiedBy>
  <cp:revision>8</cp:revision>
  <cp:lastPrinted>2013-12-07T23:09:00Z</cp:lastPrinted>
  <dcterms:created xsi:type="dcterms:W3CDTF">2018-12-03T20:06:00Z</dcterms:created>
  <dcterms:modified xsi:type="dcterms:W3CDTF">2018-12-19T22:18:00Z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15.0000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