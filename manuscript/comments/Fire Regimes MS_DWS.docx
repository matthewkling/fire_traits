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theme/theme1.xml" ContentType="application/vnd.openxmlformats-officedocument.theme+xml"/>
  <Override PartName="/word/settings.xml" ContentType="application/vnd.openxmlformats-officedocument.wordprocessingml.settings+xml"/>
  <Override PartName="/word/fontTable.xml" ContentType="application/vnd.openxmlformats-officedocument.wordprocessingml.fontTable+xml"/>
  <Override PartName="/word/footer2.xml" ContentType="application/vnd.openxmlformats-officedocument.wordprocessingml.footer+xml"/>
  <Override PartName="/word/footer1.xml" ContentType="application/vnd.openxmlformats-officedocument.wordprocessingml.footer+xml"/>
  <Override PartName="/word/numbering.xml" ContentType="application/vnd.openxmlformats-officedocument.wordprocessingml.numbering+xml"/>
  <Override PartName="/word/document.xml" ContentType="application/vnd.openxmlformats-officedocument.wordprocessingml.document.main+xml"/>
  <Override PartName="/word/footer6.xml" ContentType="application/vnd.openxmlformats-officedocument.wordprocessingml.footer+xml"/>
  <Override PartName="/word/media/image7.png" ContentType="image/png"/>
  <Override PartName="/word/media/image6.png" ContentType="image/png"/>
  <Override PartName="/word/media/image1.png" ContentType="image/png"/>
  <Override PartName="/word/media/image2.wmf" ContentType="image/x-wmf"/>
  <Override PartName="/word/media/image3.wmf" ContentType="image/x-wmf"/>
  <Override PartName="/word/media/image5.wmf" ContentType="image/x-wmf"/>
  <Override PartName="/word/media/image4.png" ContentType="image/png"/>
  <Override PartName="/word/footer3.xml" ContentType="application/vnd.openxmlformats-officedocument.wordprocessingml.footer+xml"/>
  <Override PartName="/word/footer4.xml" ContentType="application/vnd.openxmlformats-officedocument.wordprocessingml.footer+xml"/>
  <Override PartName="/word/styles.xml" ContentType="application/vnd.openxmlformats-officedocument.wordprocessingml.styles+xml"/>
  <Override PartName="/word/comments.xml" ContentType="application/vnd.openxmlformats-officedocument.wordprocessingml.comments+xml"/>
  <Override PartName="/word/footer5.xml" ContentType="application/vnd.openxmlformats-officedocument.wordprocessingml.footer+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480"/>
        <w:rPr>
          <w:rFonts w:ascii="Times New Roman" w:hAnsi="Times New Roman" w:cs="Times New Roman"/>
        </w:rPr>
      </w:pPr>
      <w:r>
        <w:rPr>
          <w:rFonts w:cs="Times New Roman" w:ascii="Times New Roman" w:hAnsi="Times New Roman"/>
          <w:b/>
        </w:rPr>
        <w:t>Running Head</w:t>
      </w:r>
    </w:p>
    <w:p>
      <w:pPr>
        <w:pStyle w:val="Normal"/>
        <w:spacing w:lineRule="auto" w:line="480"/>
        <w:rPr>
          <w:rFonts w:ascii="Times New Roman" w:hAnsi="Times New Roman" w:cs="Times New Roman"/>
          <w:b/>
          <w:b/>
        </w:rPr>
      </w:pPr>
      <w:r>
        <w:rPr>
          <w:rFonts w:cs="Times New Roman" w:ascii="Times New Roman" w:hAnsi="Times New Roman"/>
          <w:i/>
        </w:rPr>
        <w:t>Functional traits and forest fire regimes</w:t>
      </w:r>
      <w:r>
        <w:rPr>
          <w:rFonts w:cs="Times New Roman" w:ascii="Times New Roman" w:hAnsi="Times New Roman"/>
          <w:b/>
        </w:rPr>
        <w:t xml:space="preserve"> </w:t>
      </w:r>
    </w:p>
    <w:p>
      <w:pPr>
        <w:pStyle w:val="Normal"/>
        <w:spacing w:lineRule="auto" w:line="48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b/>
          <w:b/>
        </w:rPr>
      </w:pPr>
      <w:r>
        <w:rPr>
          <w:rFonts w:cs="Times New Roman" w:ascii="Times New Roman" w:hAnsi="Times New Roman"/>
          <w:b/>
        </w:rPr>
        <w:t>Title</w:t>
      </w:r>
    </w:p>
    <w:p>
      <w:pPr>
        <w:pStyle w:val="Normal"/>
        <w:spacing w:lineRule="auto" w:line="480"/>
        <w:rPr>
          <w:rFonts w:ascii="Times New Roman" w:hAnsi="Times New Roman" w:cs="Times New Roman"/>
        </w:rPr>
      </w:pPr>
      <w:r>
        <w:rPr>
          <w:rFonts w:cs="Times New Roman" w:ascii="Times New Roman" w:hAnsi="Times New Roman"/>
        </w:rPr>
        <w:t>The biogeography of forest fire regimes: a trait-based approach</w:t>
      </w:r>
    </w:p>
    <w:p>
      <w:pPr>
        <w:pStyle w:val="Normal"/>
        <w:spacing w:lineRule="auto" w:line="480"/>
        <w:jc w:val="center"/>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b/>
          <w:b/>
        </w:rPr>
      </w:pPr>
      <w:r>
        <w:rPr>
          <w:rFonts w:ascii="Times New Roman" w:hAnsi="Times New Roman"/>
          <w:b/>
        </w:rPr>
        <w:t>Authors</w:t>
      </w:r>
    </w:p>
    <w:p>
      <w:pPr>
        <w:pStyle w:val="Normal"/>
        <w:spacing w:lineRule="auto" w:line="480"/>
        <w:rPr>
          <w:rFonts w:ascii="Times New Roman" w:hAnsi="Times New Roman"/>
          <w:vertAlign w:val="subscript"/>
        </w:rPr>
      </w:pPr>
      <w:r>
        <w:rPr>
          <w:rFonts w:ascii="Times New Roman" w:hAnsi="Times New Roman"/>
        </w:rPr>
        <w:t xml:space="preserve">Jens T. Stevens </w:t>
      </w:r>
      <w:r>
        <w:rPr>
          <w:rFonts w:ascii="Times New Roman" w:hAnsi="Times New Roman"/>
          <w:vertAlign w:val="superscript"/>
        </w:rPr>
        <w:t>1*, 2</w:t>
      </w:r>
      <w:r>
        <w:rPr>
          <w:rFonts w:ascii="Times New Roman" w:hAnsi="Times New Roman"/>
        </w:rPr>
        <w:t>, Matthew Kling, David Ackerly, Dylan Schwilk, Morgan Varner, Sean Parks</w:t>
      </w:r>
    </w:p>
    <w:p>
      <w:pPr>
        <w:pStyle w:val="Normal"/>
        <w:spacing w:lineRule="auto" w:line="480"/>
        <w:rPr>
          <w:rFonts w:ascii="Times New Roman" w:hAnsi="Times New Roman"/>
        </w:rPr>
      </w:pPr>
      <w:r>
        <w:rPr>
          <w:rFonts w:ascii="Times New Roman" w:hAnsi="Times New Roman"/>
        </w:rPr>
      </w:r>
    </w:p>
    <w:p>
      <w:pPr>
        <w:pStyle w:val="Normal"/>
        <w:spacing w:lineRule="auto" w:line="480"/>
        <w:rPr>
          <w:rFonts w:ascii="Times New Roman" w:hAnsi="Times New Roman"/>
          <w:b/>
          <w:b/>
        </w:rPr>
      </w:pPr>
      <w:r>
        <w:rPr>
          <w:rFonts w:ascii="Times New Roman" w:hAnsi="Times New Roman"/>
          <w:b/>
        </w:rPr>
        <w:t>Author Affiliations and Addresses</w:t>
      </w:r>
    </w:p>
    <w:p>
      <w:pPr>
        <w:pStyle w:val="Normal"/>
        <w:spacing w:lineRule="auto" w:line="480"/>
        <w:rPr>
          <w:rFonts w:ascii="Times New Roman" w:hAnsi="Times New Roman"/>
        </w:rPr>
      </w:pPr>
      <w:r>
        <w:rPr>
          <w:rFonts w:ascii="Times New Roman" w:hAnsi="Times New Roman"/>
          <w:vertAlign w:val="superscript"/>
        </w:rPr>
        <w:t>1</w:t>
      </w:r>
      <w:r>
        <w:rPr>
          <w:rFonts w:ascii="Times New Roman" w:hAnsi="Times New Roman"/>
        </w:rPr>
        <w:t xml:space="preserve">Department of Environmental Science, Policy and Management, University of California, Berkeley, CA 94720; </w:t>
      </w:r>
    </w:p>
    <w:p>
      <w:pPr>
        <w:sectPr>
          <w:footerReference w:type="default" r:id="rId2"/>
          <w:type w:val="nextPage"/>
          <w:pgSz w:w="12240" w:h="15840"/>
          <w:pgMar w:left="1440" w:right="1440" w:header="0" w:top="1440" w:footer="720" w:bottom="1440" w:gutter="0"/>
          <w:lnNumType w:countBy="1" w:restart="continuous"/>
          <w:pgNumType w:fmt="decimal"/>
          <w:formProt w:val="false"/>
          <w:textDirection w:val="lrTb"/>
          <w:docGrid w:type="default" w:linePitch="240" w:charSpace="4294961151"/>
        </w:sectPr>
        <w:pStyle w:val="Normal"/>
        <w:pBdr/>
        <w:spacing w:lineRule="auto" w:line="480"/>
        <w:rPr>
          <w:rStyle w:val="Pagenumber"/>
        </w:rPr>
      </w:pPr>
      <w:r>
        <w:rPr>
          <w:rFonts w:ascii="Times New Roman" w:hAnsi="Times New Roman"/>
        </w:rPr>
        <w:t>*Corresponding Author</w:t>
      </w:r>
    </w:p>
    <w:p>
      <w:pPr>
        <w:pStyle w:val="Normal"/>
        <w:rPr>
          <w:rFonts w:ascii="Times New Roman" w:hAnsi="Times New Roman" w:cs="Times New Roman"/>
          <w:b/>
          <w:b/>
        </w:rPr>
      </w:pPr>
      <w:r>
        <w:rPr>
          <w:rFonts w:cs="Times New Roman" w:ascii="Times New Roman" w:hAnsi="Times New Roman"/>
          <w:b/>
        </w:rPr>
        <w:t>Abstract</w:t>
      </w:r>
    </w:p>
    <w:p>
      <w:pPr>
        <w:pStyle w:val="Normal"/>
        <w:rPr>
          <w:rFonts w:ascii="Times New Roman" w:hAnsi="Times New Roman" w:cs="Times New Roman"/>
        </w:rPr>
      </w:pPr>
      <w:r>
        <w:rPr>
          <w:rFonts w:cs="Times New Roman" w:ascii="Times New Roman" w:hAnsi="Times New Roman"/>
        </w:rPr>
      </w:r>
      <w:r>
        <w:br w:type="page"/>
      </w:r>
    </w:p>
    <w:p>
      <w:pPr>
        <w:pStyle w:val="Normal"/>
        <w:spacing w:lineRule="auto" w:line="480"/>
        <w:rPr>
          <w:rFonts w:ascii="Times New Roman" w:hAnsi="Times New Roman" w:cs="Times New Roman"/>
        </w:rPr>
      </w:pPr>
      <w:r>
        <w:rPr>
          <w:rFonts w:cs="Times New Roman" w:ascii="Times New Roman" w:hAnsi="Times New Roman"/>
          <w:b/>
        </w:rPr>
        <w:t>Introduction</w:t>
      </w:r>
    </w:p>
    <w:p>
      <w:pPr>
        <w:pStyle w:val="Normal"/>
        <w:spacing w:lineRule="auto" w:line="480"/>
        <w:ind w:firstLine="720"/>
        <w:rPr/>
      </w:pPr>
      <w:r>
        <w:rPr>
          <w:rFonts w:cs="Times New Roman" w:ascii="Times New Roman" w:hAnsi="Times New Roman"/>
        </w:rPr>
        <w:t xml:space="preserve">Mapping of historical and contemporary fire regimes has long been a useful tool to describe spatial variation in characteristic fire behavior across a landscape </w:t>
      </w:r>
      <w:r>
        <w:fldChar w:fldCharType="begin"/>
      </w:r>
      <w:r>
        <w:instrText>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fldChar w:fldCharType="separate"/>
      </w:r>
      <w:bookmarkStart w:id="0" w:name="__Fieldmark__37_1295763006"/>
      <w:r>
        <w:rPr>
          <w:rFonts w:cs="Times New Roman" w:ascii="Times New Roman" w:hAnsi="Times New Roman"/>
        </w:rPr>
        <w:t>(Schoennagel and Nelson 2011)</w:t>
      </w:r>
      <w:r>
        <w:rPr>
          <w:rFonts w:cs="Times New Roman" w:ascii="Times New Roman" w:hAnsi="Times New Roman"/>
        </w:rPr>
      </w:r>
      <w:r>
        <w:fldChar w:fldCharType="end"/>
      </w:r>
      <w:hyperlink w:anchor="_ENREF_20">
        <w:bookmarkEnd w:id="0"/>
        <w:r>
          <w:rPr>
            <w:rFonts w:cs="Times New Roman" w:ascii="Times New Roman" w:hAnsi="Times New Roman"/>
          </w:rPr>
          <w:t xml:space="preserve">. Such descriptions are generally based on information regarding historical fire return intervals, climate, predominant vegetation, and biophysical models which link these parameters together </w:t>
        </w:r>
      </w:hyperlink>
      <w:r>
        <w:fldChar w:fldCharType="begin"/>
      </w:r>
      <w:r>
        <w:instrText>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cord&gt;&lt;/Cite&gt;&lt;/EndNote&gt;</w:instrText>
      </w:r>
      <w:r>
        <w:fldChar w:fldCharType="separate"/>
      </w:r>
      <w:bookmarkStart w:id="1" w:name="__Fieldmark__47_1295763006"/>
      <w:r>
        <w:rPr>
          <w:rFonts w:cs="Times New Roman" w:ascii="Times New Roman" w:hAnsi="Times New Roman"/>
        </w:rPr>
        <w:t>(Rollins 2009)</w:t>
      </w:r>
      <w:r>
        <w:rPr>
          <w:rFonts w:cs="Times New Roman" w:ascii="Times New Roman" w:hAnsi="Times New Roman"/>
        </w:rPr>
      </w:r>
      <w:r>
        <w:fldChar w:fldCharType="end"/>
      </w:r>
      <w:hyperlink w:anchor="_ENREF_18">
        <w:bookmarkEnd w:id="1"/>
        <w:r>
          <w:rPr>
            <w:rFonts w:cs="Times New Roman" w:ascii="Times New Roman" w:hAnsi="Times New Roman"/>
          </w:rPr>
          <w:t>. Implicit in these models, particularly in forested ecosystems is the recognition that there is variation in a set of functional traits of the predominant vegetation (conifer species</w:t>
        </w:r>
      </w:hyperlink>
      <w:r>
        <w:rPr>
          <w:rFonts w:cs="Times New Roman" w:ascii="Times New Roman" w:hAnsi="Times New Roman"/>
        </w:rPr>
        <w:commentReference w:id="0"/>
      </w:r>
      <w:r>
        <w:rPr>
          <w:rFonts w:cs="Times New Roman" w:ascii="Times New Roman" w:hAnsi="Times New Roman"/>
        </w:rPr>
        <w:t xml:space="preserve">) that results in different </w:t>
      </w:r>
      <w:commentRangeStart w:id="1"/>
      <w:r>
        <w:rPr>
          <w:rFonts w:cs="Times New Roman" w:ascii="Times New Roman" w:hAnsi="Times New Roman"/>
        </w:rPr>
        <w:t>degrees of resistance to fire</w:t>
      </w:r>
      <w:r>
        <w:rPr>
          <w:rFonts w:cs="Times New Roman" w:ascii="Times New Roman" w:hAnsi="Times New Roman"/>
        </w:rPr>
      </w:r>
      <w:commentRangeEnd w:id="1"/>
      <w:r>
        <w:commentReference w:id="1"/>
      </w:r>
      <w:r>
        <w:rPr>
          <w:rFonts w:cs="Times New Roman" w:ascii="Times New Roman" w:hAnsi="Times New Roman"/>
        </w:rPr>
        <w:t xml:space="preserve"> among different species </w:t>
      </w:r>
      <w:r>
        <w:rPr>
          <w:rFonts w:cs="Times New Roman" w:ascii="Times New Roman" w:hAnsi="Times New Roman"/>
        </w:rPr>
      </w:r>
      <w:r>
        <w:fldChar w:fldCharType="end"/>
      </w:r>
      <w:r>
        <w:fldChar w:fldCharType="begin"/>
      </w:r>
      <w:r>
        <w:instrText>ADDIN EN.CITE.DATA</w:instrText>
      </w:r>
      <w:r>
        <w:fldChar w:fldCharType="separate"/>
      </w:r>
      <w:bookmarkStart w:id="2" w:name="__Fieldmark__72_1295763006"/>
      <w:bookmarkStart w:id="3" w:name="__Fieldmark__73_1295763006"/>
      <w:bookmarkEnd w:id="3"/>
      <w:r>
        <w:rPr>
          <w:rFonts w:cs="Times New Roman" w:ascii="Times New Roman" w:hAnsi="Times New Roman"/>
        </w:rPr>
        <w:t>(Keeley et al. 2011)</w:t>
      </w:r>
      <w:r>
        <w:rPr>
          <w:rFonts w:cs="Times New Roman" w:ascii="Times New Roman" w:hAnsi="Times New Roman"/>
        </w:rPr>
      </w:r>
      <w:r>
        <w:fldChar w:fldCharType="end"/>
      </w:r>
      <w:hyperlink w:anchor="_ENREF_9">
        <w:bookmarkEnd w:id="2"/>
        <w:r>
          <w:rPr>
            <w:rFonts w:cs="Times New Roman" w:ascii="Times New Roman" w:hAnsi="Times New Roman"/>
          </w:rPr>
          <w:t>. However, quantitative variation in these traits has not yet been explicitly linked to variation in fire regimes.</w:t>
        </w:r>
      </w:hyperlink>
    </w:p>
    <w:p>
      <w:pPr>
        <w:pStyle w:val="Normal"/>
        <w:spacing w:lineRule="auto" w:line="480"/>
        <w:ind w:firstLine="720"/>
        <w:rPr/>
      </w:pPr>
      <w:r>
        <w:rPr>
          <w:rFonts w:cs="Times New Roman" w:ascii="Times New Roman" w:hAnsi="Times New Roman"/>
        </w:rPr>
        <w:t>Most conifer species are top-killed by crown fire</w:t>
      </w:r>
      <w:r>
        <w:rPr>
          <w:rFonts w:cs="Times New Roman" w:ascii="Times New Roman" w:hAnsi="Times New Roman"/>
        </w:rPr>
        <w:commentReference w:id="2"/>
      </w:r>
      <w:r>
        <w:rPr>
          <w:rFonts w:cs="Times New Roman" w:ascii="Times New Roman" w:hAnsi="Times New Roman"/>
        </w:rPr>
        <w:t xml:space="preserve">, and under extreme weather conditions and high fuel loads, the risk of crown fire increases. However, given the inverse relationship between fire frequency and intensity </w:t>
      </w:r>
      <w:r>
        <w:rPr>
          <w:rFonts w:cs="Times New Roman" w:ascii="Times New Roman" w:hAnsi="Times New Roman"/>
        </w:rPr>
      </w:r>
      <w:r>
        <w:fldChar w:fldCharType="end"/>
      </w:r>
      <w:r>
        <w:fldChar w:fldCharType="begin"/>
      </w:r>
      <w:r>
        <w:instrText>ADDIN EN.CITE.DATA</w:instrText>
      </w:r>
      <w:r>
        <w:fldChar w:fldCharType="separate"/>
      </w:r>
      <w:bookmarkStart w:id="4" w:name="__Fieldmark__91_1295763006"/>
      <w:bookmarkStart w:id="5" w:name="__Fieldmark__90_1295763006"/>
      <w:bookmarkEnd w:id="4"/>
      <w:r>
        <w:rPr>
          <w:rFonts w:cs="Times New Roman" w:ascii="Times New Roman" w:hAnsi="Times New Roman"/>
        </w:rPr>
        <w:t>(Steel et al. 2015)</w:t>
      </w:r>
      <w:r>
        <w:rPr>
          <w:rFonts w:cs="Times New Roman" w:ascii="Times New Roman" w:hAnsi="Times New Roman"/>
        </w:rPr>
      </w:r>
      <w:r>
        <w:fldChar w:fldCharType="end"/>
      </w:r>
      <w:bookmarkEnd w:id="5"/>
      <w:r>
        <w:rPr>
          <w:rFonts w:cs="Times New Roman" w:ascii="Times New Roman" w:hAnsi="Times New Roman"/>
        </w:rPr>
        <w:t xml:space="preserve">, tree species that experience more frequent fire have an opportunity to evolve resistance to surface fire </w:t>
      </w:r>
      <w:r>
        <w:rPr>
          <w:rFonts w:cs="Times New Roman" w:ascii="Times New Roman" w:hAnsi="Times New Roman"/>
        </w:rPr>
      </w:r>
      <w:r>
        <w:fldChar w:fldCharType="end"/>
      </w:r>
      <w:r>
        <w:fldChar w:fldCharType="begin"/>
      </w:r>
      <w:r>
        <w:instrText>ADDIN EN.CITE.DATA</w:instrText>
      </w:r>
      <w:r>
        <w:fldChar w:fldCharType="separate"/>
      </w:r>
      <w:bookmarkStart w:id="6" w:name="__Fieldmark__105_1295763006"/>
      <w:bookmarkStart w:id="7" w:name="__Fieldmark__104_1295763006"/>
      <w:bookmarkEnd w:id="6"/>
      <w:r>
        <w:rPr>
          <w:rFonts w:cs="Times New Roman" w:ascii="Times New Roman" w:hAnsi="Times New Roman"/>
        </w:rPr>
        <w:t>(Keeley et al. 2011, Pausas 2015)</w:t>
      </w:r>
      <w:r>
        <w:rPr>
          <w:rFonts w:cs="Times New Roman" w:ascii="Times New Roman" w:hAnsi="Times New Roman"/>
        </w:rPr>
      </w:r>
      <w:r>
        <w:fldChar w:fldCharType="end"/>
      </w:r>
      <w:bookmarkEnd w:id="7"/>
      <w:r>
        <w:rPr>
          <w:rFonts w:cs="Times New Roman" w:ascii="Times New Roman" w:hAnsi="Times New Roman"/>
        </w:rPr>
        <w:t xml:space="preserve">. A set of traits associated with fire resistance that include thick bark, a high degree of self-pruning lower branches, and tall height, have been shown to be correlated with each other, particularly within genera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fldChar w:fldCharType="separate"/>
      </w:r>
      <w:bookmarkStart w:id="8" w:name="__Fieldmark__134_1295763006"/>
      <w:r>
        <w:rPr>
          <w:rFonts w:cs="Times New Roman" w:ascii="Times New Roman" w:hAnsi="Times New Roman"/>
        </w:rPr>
        <w:t>(Schwilk and Ackerly 2001)</w:t>
      </w:r>
      <w:r>
        <w:rPr>
          <w:rFonts w:cs="Times New Roman" w:ascii="Times New Roman" w:hAnsi="Times New Roman"/>
        </w:rPr>
      </w:r>
      <w:r>
        <w:fldChar w:fldCharType="end"/>
      </w:r>
      <w:bookmarkEnd w:id="8"/>
      <w:r>
        <w:rPr>
          <w:rFonts w:cs="Times New Roman" w:ascii="Times New Roman" w:hAnsi="Times New Roman"/>
        </w:rPr>
        <w:t xml:space="preserve">. Bark thickness is particularly associated with tree survival of moderate-intensity surface fires </w:t>
      </w:r>
      <w:r>
        <w:rPr>
          <w:rFonts w:cs="Times New Roman" w:ascii="Times New Roman" w:hAnsi="Times New Roman"/>
        </w:rPr>
      </w:r>
      <w:r>
        <w:fldChar w:fldCharType="end"/>
      </w:r>
      <w:r>
        <w:fldChar w:fldCharType="begin"/>
      </w:r>
      <w:r>
        <w:instrText>ADDIN EN.CITE.DATA</w:instrText>
      </w:r>
      <w:r>
        <w:fldChar w:fldCharType="separate"/>
      </w:r>
      <w:bookmarkStart w:id="9" w:name="__Fieldmark__147_1295763006"/>
      <w:bookmarkStart w:id="10" w:name="__Fieldmark__148_1295763006"/>
      <w:bookmarkEnd w:id="10"/>
      <w:r>
        <w:rPr>
          <w:rFonts w:cs="Times New Roman" w:ascii="Times New Roman" w:hAnsi="Times New Roman"/>
        </w:rPr>
        <w:t>(Hood et al. 2007, Pausas 2015, Pellegrini et al. 2017)</w:t>
      </w:r>
      <w:r>
        <w:rPr>
          <w:rFonts w:cs="Times New Roman" w:ascii="Times New Roman" w:hAnsi="Times New Roman"/>
        </w:rPr>
      </w:r>
      <w:r>
        <w:fldChar w:fldCharType="end"/>
      </w:r>
      <w:bookmarkEnd w:id="9"/>
      <w:r>
        <w:rPr>
          <w:rFonts w:cs="Times New Roman" w:ascii="Times New Roman" w:hAnsi="Times New Roman"/>
        </w:rPr>
        <w:t xml:space="preserve">. Litter flammability traits are also related to fire resistance, as species with shorter flame lengths and longer flame durations are often associated with stand-replacing fire </w:t>
      </w:r>
      <w:r>
        <w:fldChar w:fldCharType="begin"/>
      </w:r>
      <w:r>
        <w:instrText>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fldChar w:fldCharType="separate"/>
      </w:r>
      <w:bookmarkStart w:id="11" w:name="__Fieldmark__171_1295763006"/>
      <w:r>
        <w:rPr>
          <w:rFonts w:cs="Times New Roman" w:ascii="Times New Roman" w:hAnsi="Times New Roman"/>
        </w:rPr>
        <w:t>(Schwilk and Caprio 2011)</w:t>
      </w:r>
      <w:r>
        <w:rPr>
          <w:rFonts w:cs="Times New Roman" w:ascii="Times New Roman" w:hAnsi="Times New Roman"/>
        </w:rPr>
      </w:r>
      <w:r>
        <w:fldChar w:fldCharType="end"/>
      </w:r>
      <w:bookmarkEnd w:id="11"/>
      <w:r>
        <w:rPr>
          <w:rFonts w:cs="Times New Roman" w:ascii="Times New Roman" w:hAnsi="Times New Roman"/>
        </w:rPr>
        <w:t xml:space="preserve">, whereas species experiencing </w:t>
      </w:r>
      <w:ins w:id="0" w:author="Dylan Schwilk" w:date="2017-03-30T08:26:00Z">
        <w:r>
          <w:rPr>
            <w:rFonts w:cs="Times New Roman" w:ascii="Times New Roman" w:hAnsi="Times New Roman"/>
          </w:rPr>
          <w:t xml:space="preserve">fires </w:t>
        </w:r>
      </w:ins>
      <w:r>
        <w:rPr>
          <w:rFonts w:cs="Times New Roman" w:ascii="Times New Roman" w:hAnsi="Times New Roman"/>
        </w:rPr>
        <w:t xml:space="preserve">with taller flame lengths and shorter flame durations are associated with flashy, “fast-flammable” fire behavior that promotes tree survival </w:t>
      </w:r>
      <w:r>
        <w:rPr>
          <w:rFonts w:cs="Times New Roman" w:ascii="Times New Roman" w:hAnsi="Times New Roman"/>
        </w:rPr>
      </w:r>
      <w:r>
        <w:fldChar w:fldCharType="end"/>
      </w:r>
      <w:r>
        <w:fldChar w:fldCharType="begin"/>
      </w:r>
      <w:r>
        <w:instrText>ADDIN EN.CITE.DATA</w:instrText>
      </w:r>
      <w:r>
        <w:fldChar w:fldCharType="separate"/>
      </w:r>
      <w:bookmarkStart w:id="12" w:name="__Fieldmark__191_1295763006"/>
      <w:bookmarkStart w:id="13" w:name="__Fieldmark__192_1295763006"/>
      <w:bookmarkEnd w:id="13"/>
      <w:r>
        <w:rPr>
          <w:rFonts w:cs="Times New Roman" w:ascii="Times New Roman" w:hAnsi="Times New Roman"/>
        </w:rPr>
        <w:t>(Varner et al. 2015, Pausas et al. 2017)</w:t>
      </w:r>
      <w:r>
        <w:rPr>
          <w:rFonts w:cs="Times New Roman" w:ascii="Times New Roman" w:hAnsi="Times New Roman"/>
        </w:rPr>
      </w:r>
      <w:r>
        <w:fldChar w:fldCharType="end"/>
      </w:r>
      <w:bookmarkEnd w:id="12"/>
      <w:r>
        <w:rPr>
          <w:rFonts w:cs="Times New Roman" w:ascii="Times New Roman" w:hAnsi="Times New Roman"/>
        </w:rPr>
        <w:t xml:space="preserve">. These fire-resisting traits may all be selected for under more frequent fire regimes, whereas species that are less likely to experience fire during their lifetimes, due to a combination of climate and fuel limitation, may have less selective pressure to invest in these strategies </w:t>
      </w:r>
      <w:r>
        <w:rPr>
          <w:rFonts w:cs="Times New Roman" w:ascii="Times New Roman" w:hAnsi="Times New Roman"/>
        </w:rPr>
      </w:r>
      <w:r>
        <w:fldChar w:fldCharType="end"/>
      </w:r>
      <w:r>
        <w:fldChar w:fldCharType="begin"/>
      </w:r>
      <w:r>
        <w:instrText>ADDIN EN.CITE.DATA</w:instrText>
      </w:r>
      <w:r>
        <w:fldChar w:fldCharType="separate"/>
      </w:r>
      <w:bookmarkStart w:id="14" w:name="__Fieldmark__211_1295763006"/>
      <w:bookmarkStart w:id="15" w:name="__Fieldmark__212_1295763006"/>
      <w:bookmarkEnd w:id="15"/>
      <w:r>
        <w:rPr>
          <w:rFonts w:cs="Times New Roman" w:ascii="Times New Roman" w:hAnsi="Times New Roman"/>
        </w:rPr>
        <w:t>(Keeley et al. 2011, Pausas et al. 2017)</w:t>
      </w:r>
      <w:bookmarkEnd w:id="14"/>
      <w:r>
        <w:rPr>
          <w:rFonts w:cs="Times New Roman" w:ascii="Times New Roman" w:hAnsi="Times New Roman"/>
        </w:rPr>
      </w:r>
      <w:r>
        <w:fldChar w:fldCharType="end"/>
      </w:r>
    </w:p>
    <w:p>
      <w:pPr>
        <w:pStyle w:val="Normal"/>
        <w:spacing w:lineRule="auto" w:line="480"/>
        <w:ind w:firstLine="720"/>
        <w:rPr/>
      </w:pPr>
      <w:r>
        <w:rPr>
          <w:rFonts w:cs="Times New Roman" w:ascii="Times New Roman" w:hAnsi="Times New Roman"/>
        </w:rPr>
        <w:t xml:space="preserve">It is common practice for species to be ranked on a continuum of “fire tolerance” </w:t>
      </w:r>
      <w:r>
        <w:fldChar w:fldCharType="begin"/>
      </w:r>
      <w:r>
        <w:instrText>ADDIN EN.CITE &lt;EndNote&gt;&lt;Cite&gt;&lt;Author&gt;Brown&lt;/Author&gt;&lt;Year&gt;2000&lt;/Year&gt;&lt;RecNum&gt;3061&lt;/RecNum&gt;&lt;DisplayText&gt;(Brown and Smith 2000, Safford and Stevens &lt;style face="italic"&gt;in press&lt;/style&gt;)&lt;/DisplayText&gt;&lt;record&gt;&lt;rec-number&gt;3061&lt;/rec-number&gt;&lt;foreign-keys&gt;&lt;key app="EN" db-id="w0ppaavf8t2zvwe9f0oxa5rcervz0wedp050" timestamp="1455147772"&gt;3061&lt;/key&gt;&lt;/foreign-keys&gt;&lt;ref-type name="Report"&gt;27&lt;/ref-type&gt;&lt;contributors&gt;&lt;authors&gt;&lt;author&gt;Brown, James K&lt;/author&gt;&lt;author&gt;Smith, Jane Kapler&lt;/author&gt;&lt;/authors&gt;&lt;/contributors&gt;&lt;titles&gt;&lt;title&gt;Wildland fire in ecosystems: effects of fire on flora&lt;/title&gt;&lt;/titles&gt;&lt;number&gt;Gen. Tech. Rep. RMRS-GTR-42-vol. 2&lt;/number&gt;&lt;dates&gt;&lt;year&gt;2000&lt;/year&gt;&lt;/dates&gt;&lt;pub-location&gt;Ogden, UT: U.S. Department of Agriculture, Forest Service, Rocky Mountain Research Station.&lt;/pub-location&gt;&lt;urls&gt;&lt;/urls&gt;&lt;research-notes&gt;&amp;#xD;This was cited in Dunn and Bailey 2016 as the source for assigining &amp;quot;fire tolerant&amp;quot; status to a given species (e.g. on pg 107).&lt;/research-notes&gt;&lt;/record&gt;&lt;/Cite&gt;&lt;Cite&gt;&lt;Author&gt;Safford&lt;/Author&gt;&lt;Year&gt;in press&lt;/Year&gt;&lt;RecNum&gt;2769&lt;/RecNum&gt;&lt;record&gt;&lt;rec-number&gt;2769&lt;/rec-number&gt;&lt;foreign-keys&gt;&lt;key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USA&lt;/title&gt;&lt;/titles&gt;&lt;dates&gt;&lt;year&gt;&lt;style face="italic" font="default" size="100%"&gt;in press&lt;/style&gt;&lt;/year&gt;&lt;/dates&gt;&lt;pub-location&gt;Albany, CA&lt;/pub-location&gt;&lt;publisher&gt;USDA Forest Service, Pacific Southwest Research Station. General Technical Report PSW-GTR-___&lt;/publisher&gt;&lt;urls&gt;&lt;/urls&gt;&lt;research-notes&gt;My paper&lt;/research-notes&gt;&lt;/record&gt;&lt;/Cite&gt;&lt;/EndNote&gt;</w:instrText>
      </w:r>
      <w:r>
        <w:fldChar w:fldCharType="separate"/>
      </w:r>
      <w:bookmarkStart w:id="16" w:name="__Fieldmark__228_1295763006"/>
      <w:r>
        <w:rPr>
          <w:rFonts w:cs="Times New Roman" w:ascii="Times New Roman" w:hAnsi="Times New Roman"/>
        </w:rPr>
        <w:t xml:space="preserve">(Brown and Smith 2000, Safford and Stevens </w:t>
      </w:r>
      <w:r>
        <w:rPr>
          <w:rFonts w:cs="Times New Roman" w:ascii="Times New Roman" w:hAnsi="Times New Roman"/>
          <w:i/>
        </w:rPr>
        <w:t>in press</w:t>
      </w:r>
      <w:r>
        <w:rPr>
          <w:rFonts w:cs="Times New Roman" w:ascii="Times New Roman" w:hAnsi="Times New Roman"/>
        </w:rPr>
        <w:t>)</w:t>
      </w:r>
      <w:r>
        <w:rPr>
          <w:rFonts w:cs="Times New Roman" w:ascii="Times New Roman" w:hAnsi="Times New Roman"/>
        </w:rPr>
      </w:r>
      <w:r>
        <w:fldChar w:fldCharType="end"/>
      </w:r>
      <w:hyperlink w:anchor="_ENREF_19">
        <w:bookmarkEnd w:id="16"/>
        <w:r>
          <w:rPr>
            <w:rFonts w:cs="Times New Roman" w:ascii="Times New Roman" w:hAnsi="Times New Roman"/>
          </w:rPr>
          <w:t xml:space="preserve">, but these species descriptions are often based more on a qualitative understanding of species natural history rather than a quantitative assessment of traits that are actually associated with surviving fire. Furthermore, the presence of “fire-intolerant” species in a community is often used to identify areas within a landscape that have likely been fire-free since the establishment of those trees, which can allow inferences of past extent of stand-replacing fire effects in mixed-species stands </w:t>
        </w:r>
      </w:hyperlink>
      <w:r>
        <w:rPr>
          <w:rFonts w:cs="Times New Roman" w:ascii="Times New Roman" w:hAnsi="Times New Roman"/>
        </w:rPr>
      </w:r>
      <w:r>
        <w:fldChar w:fldCharType="end"/>
      </w:r>
      <w:r>
        <w:fldChar w:fldCharType="begin"/>
      </w:r>
      <w:r>
        <w:instrText>ADDIN EN.CITE.DATA</w:instrText>
      </w:r>
      <w:r>
        <w:fldChar w:fldCharType="separate"/>
      </w:r>
      <w:bookmarkStart w:id="17" w:name="__Fieldmark__247_1295763006"/>
      <w:bookmarkStart w:id="18" w:name="__Fieldmark__246_1295763006"/>
      <w:bookmarkEnd w:id="17"/>
      <w:r>
        <w:rPr>
          <w:rFonts w:cs="Times New Roman" w:ascii="Times New Roman" w:hAnsi="Times New Roman"/>
        </w:rPr>
        <w:t>(Yocom-Kent et al. 2015)</w:t>
      </w:r>
      <w:r>
        <w:rPr>
          <w:rFonts w:cs="Times New Roman" w:ascii="Times New Roman" w:hAnsi="Times New Roman"/>
        </w:rPr>
      </w:r>
      <w:r>
        <w:fldChar w:fldCharType="end"/>
      </w:r>
      <w:hyperlink w:anchor="_ENREF_27">
        <w:bookmarkEnd w:id="18"/>
        <w:r>
          <w:rPr>
            <w:rFonts w:cs="Times New Roman" w:ascii="Times New Roman" w:hAnsi="Times New Roman"/>
          </w:rPr>
          <w:t xml:space="preserve">. Regions dominated by fire-intolerant species are thus presumed to have experienced infrequent, stand-replacing fire historically, while the removal of fire-intolerant species in mixed forests is often an objective of restoration via mechanical methods or prescribed fire </w:t>
        </w:r>
      </w:hyperlink>
      <w:r>
        <w:rPr>
          <w:rFonts w:cs="Times New Roman" w:ascii="Times New Roman" w:hAnsi="Times New Roman"/>
        </w:rPr>
      </w:r>
      <w:r>
        <w:fldChar w:fldCharType="end"/>
      </w:r>
      <w:r>
        <w:fldChar w:fldCharType="begin"/>
      </w:r>
      <w:r>
        <w:instrText>ADDIN EN.CITE.DATA</w:instrText>
      </w:r>
      <w:r>
        <w:fldChar w:fldCharType="separate"/>
      </w:r>
      <w:bookmarkStart w:id="19" w:name="__Fieldmark__260_1295763006"/>
      <w:bookmarkStart w:id="20" w:name="__Fieldmark__259_1295763006"/>
      <w:bookmarkEnd w:id="19"/>
      <w:r>
        <w:rPr>
          <w:rFonts w:cs="Times New Roman" w:ascii="Times New Roman" w:hAnsi="Times New Roman"/>
        </w:rPr>
        <w:t xml:space="preserve">(Larson et al. 2013, Safford and Stevens </w:t>
      </w:r>
      <w:r>
        <w:rPr>
          <w:rFonts w:cs="Times New Roman" w:ascii="Times New Roman" w:hAnsi="Times New Roman"/>
          <w:i/>
        </w:rPr>
        <w:t>in press</w:t>
      </w:r>
      <w:r>
        <w:rPr>
          <w:rFonts w:cs="Times New Roman" w:ascii="Times New Roman" w:hAnsi="Times New Roman"/>
        </w:rPr>
        <w:t>)</w:t>
      </w:r>
      <w:r>
        <w:rPr>
          <w:rFonts w:cs="Times New Roman" w:ascii="Times New Roman" w:hAnsi="Times New Roman"/>
        </w:rPr>
      </w:r>
      <w:r>
        <w:fldChar w:fldCharType="end"/>
      </w:r>
      <w:hyperlink w:anchor="_ENREF_19">
        <w:bookmarkEnd w:id="20"/>
        <w:r>
          <w:rPr>
            <w:rFonts w:cs="Times New Roman" w:ascii="Times New Roman" w:hAnsi="Times New Roman"/>
          </w:rPr>
          <w:t xml:space="preserve">. </w:t>
        </w:r>
      </w:hyperlink>
      <w:ins w:id="1" w:author="Dylan Schwilk" w:date="2017-03-30T08:28:00Z">
        <w:r>
          <w:rPr>
            <w:rFonts w:cs="Times New Roman" w:ascii="Times New Roman" w:hAnsi="Times New Roman"/>
          </w:rPr>
          <w:commentReference w:id="3"/>
        </w:r>
      </w:ins>
    </w:p>
    <w:p>
      <w:pPr>
        <w:pStyle w:val="Normal"/>
        <w:spacing w:lineRule="auto" w:line="480"/>
        <w:ind w:firstLine="720"/>
        <w:rPr/>
      </w:pPr>
      <w:r>
        <w:rPr>
          <w:rFonts w:cs="Times New Roman" w:ascii="Times New Roman" w:hAnsi="Times New Roman"/>
        </w:rPr>
        <w:t xml:space="preserve">The collective ability of a </w:t>
      </w:r>
      <w:commentRangeStart w:id="4"/>
      <w:r>
        <w:rPr>
          <w:rFonts w:cs="Times New Roman" w:ascii="Times New Roman" w:hAnsi="Times New Roman"/>
        </w:rPr>
        <w:t>tree community to survive fire</w:t>
      </w:r>
      <w:ins w:id="2" w:author="Dylan Schwilk" w:date="2017-03-30T08:30:00Z">
        <w:r>
          <w:rPr>
            <w:rFonts w:cs="Times New Roman" w:ascii="Times New Roman" w:hAnsi="Times New Roman"/>
          </w:rPr>
        </w:r>
      </w:ins>
      <w:commentRangeEnd w:id="4"/>
      <w:r>
        <w:commentReference w:id="4"/>
      </w:r>
      <w:r>
        <w:rPr>
          <w:rFonts w:cs="Times New Roman" w:ascii="Times New Roman" w:hAnsi="Times New Roman"/>
        </w:rPr>
        <w:t xml:space="preserve"> is one indicator of forest resilience to the increase in fire activity that is expected in the future under increased human development and climate change </w:t>
      </w:r>
      <w:r>
        <w:rPr>
          <w:rFonts w:cs="Times New Roman" w:ascii="Times New Roman" w:hAnsi="Times New Roman"/>
        </w:rPr>
      </w:r>
      <w:r>
        <w:fldChar w:fldCharType="end"/>
      </w:r>
      <w:r>
        <w:fldChar w:fldCharType="begin"/>
      </w:r>
      <w:r>
        <w:instrText>ADDIN EN.CITE.DATA</w:instrText>
      </w:r>
      <w:r>
        <w:fldChar w:fldCharType="separate"/>
      </w:r>
      <w:bookmarkStart w:id="21" w:name="__Fieldmark__289_1295763006"/>
      <w:bookmarkStart w:id="22" w:name="__Fieldmark__288_1295763006"/>
      <w:bookmarkEnd w:id="21"/>
      <w:r>
        <w:rPr>
          <w:rFonts w:cs="Times New Roman" w:ascii="Times New Roman" w:hAnsi="Times New Roman"/>
        </w:rPr>
        <w:t>(Johnstone et al. 2016)</w:t>
      </w:r>
      <w:r>
        <w:rPr>
          <w:rFonts w:cs="Times New Roman" w:ascii="Times New Roman" w:hAnsi="Times New Roman"/>
        </w:rPr>
      </w:r>
      <w:r>
        <w:fldChar w:fldCharType="end"/>
      </w:r>
      <w:hyperlink w:anchor="_ENREF_7">
        <w:bookmarkEnd w:id="22"/>
        <w:r>
          <w:rPr>
            <w:rFonts w:cs="Times New Roman" w:ascii="Times New Roman" w:hAnsi="Times New Roman"/>
          </w:rPr>
          <w:t xml:space="preserve">. Past logging practices and increased forest density from fire suppression have profoundly altered forest structure, independent of species composition, in ways that have increased the risk of stand-replacing fire and may overwhelm the adaptations of fire-resistant species within of the community </w:t>
        </w:r>
      </w:hyperlink>
      <w:r>
        <w:rPr>
          <w:rFonts w:cs="Times New Roman" w:ascii="Times New Roman" w:hAnsi="Times New Roman"/>
        </w:rPr>
      </w:r>
      <w:r>
        <w:fldChar w:fldCharType="end"/>
      </w:r>
      <w:r>
        <w:fldChar w:fldCharType="begin"/>
      </w:r>
      <w:r>
        <w:instrText>ADDIN EN.CITE.DATA</w:instrText>
      </w:r>
      <w:r>
        <w:fldChar w:fldCharType="separate"/>
      </w:r>
      <w:bookmarkStart w:id="23" w:name="__Fieldmark__304_1295763006"/>
      <w:bookmarkStart w:id="24" w:name="__Fieldmark__303_1295763006"/>
      <w:bookmarkEnd w:id="23"/>
      <w:r>
        <w:rPr>
          <w:rFonts w:cs="Times New Roman" w:ascii="Times New Roman" w:hAnsi="Times New Roman"/>
        </w:rPr>
        <w:t xml:space="preserve">(Millar and Stephenson 2015, Safford and Stevens </w:t>
      </w:r>
      <w:r>
        <w:rPr>
          <w:rFonts w:cs="Times New Roman" w:ascii="Times New Roman" w:hAnsi="Times New Roman"/>
          <w:i/>
        </w:rPr>
        <w:t>in press</w:t>
      </w:r>
      <w:r>
        <w:rPr>
          <w:rFonts w:cs="Times New Roman" w:ascii="Times New Roman" w:hAnsi="Times New Roman"/>
        </w:rPr>
        <w:t>)</w:t>
      </w:r>
      <w:r>
        <w:rPr>
          <w:rFonts w:cs="Times New Roman" w:ascii="Times New Roman" w:hAnsi="Times New Roman"/>
        </w:rPr>
      </w:r>
      <w:r>
        <w:fldChar w:fldCharType="end"/>
      </w:r>
      <w:hyperlink w:anchor="_ENREF_19">
        <w:bookmarkEnd w:id="24"/>
        <w:r>
          <w:rPr>
            <w:rFonts w:cs="Times New Roman" w:ascii="Times New Roman" w:hAnsi="Times New Roman"/>
          </w:rPr>
          <w:t xml:space="preserve">. However these historical factors have also shifted species composition in many instances, away from more fire-resistant members of the community </w:t>
        </w:r>
      </w:hyperlink>
      <w:r>
        <w:fldChar w:fldCharType="begin"/>
      </w:r>
      <w:r>
        <w:instrText>ADDIN EN.CITE &lt;EndNote&gt;&lt;Cite&gt;&lt;Author&gt;Naficy&lt;/Author&gt;&lt;Year&gt;2010&lt;/Year&gt;&lt;RecNum&gt;1260&lt;/RecNum&gt;&lt;DisplayText&gt;(Naficy et al. 2010)&lt;/DisplayText&gt;&lt;record&gt;&lt;rec-number&gt;1260&lt;/rec-number&gt;&lt;foreign-keys&gt;&lt;key app="EN" db-id="w0ppaavf8t2zvwe9f0oxa5rcervz0wedp050" timestamp="1365885778"&gt;1260&lt;/key&gt;&lt;/foreign-keys&gt;&lt;ref-type name="Journal Article"&gt;17&lt;/ref-type&gt;&lt;contributors&gt;&lt;authors&gt;&lt;author&gt;Naficy, Cameron&lt;/author&gt;&lt;author&gt;Sala, Anna&lt;/author&gt;&lt;author&gt;Keeling, Eric G.&lt;/author&gt;&lt;author&gt;Graham, Jon&lt;/author&gt;&lt;author&gt;DeLuca, Thomas H.&lt;/author&gt;&lt;/authors&gt;&lt;/contributors&gt;&lt;titles&gt;&lt;title&gt;Interactive effects of historical logging and fire exclusion on ponderosa pine forest structure in the northern Rockies&lt;/title&gt;&lt;secondary-title&gt;Ecological Applications&lt;/secondary-title&gt;&lt;/titles&gt;&lt;periodical&gt;&lt;full-title&gt;Ecological Applications&lt;/full-title&gt;&lt;abbr-1&gt;Ecol. Appl.&lt;/abbr-1&gt;&lt;abbr-2&gt;Ecol Appl&lt;/abbr-2&gt;&lt;/periodical&gt;&lt;pages&gt;1851-1864&lt;/pages&gt;&lt;volume&gt;20&lt;/volume&gt;&lt;number&gt;7&lt;/number&gt;&lt;dates&gt;&lt;year&gt;2010&lt;/year&gt;&lt;pub-dates&gt;&lt;date&gt;Oct&lt;/date&gt;&lt;/pub-dates&gt;&lt;/dates&gt;&lt;isbn&gt;1051-0761&lt;/isbn&gt;&lt;accession-num&gt;WOS:000282278200007&lt;/accession-num&gt;&lt;urls&gt;&lt;related-urls&gt;&lt;url&gt;&amp;lt;Go to ISI&amp;gt;://WOS:000282278200007&lt;/url&gt;&lt;/related-urls&gt;&lt;/urls&gt;&lt;electronic-resource-num&gt;10.1890/09-0217.1&lt;/electronic-resource-num&gt;&lt;research-notes&gt;*****&lt;/research-notes&gt;&lt;/record&gt;&lt;/Cite&gt;&lt;/EndNote&gt;</w:instrText>
      </w:r>
      <w:r>
        <w:fldChar w:fldCharType="separate"/>
      </w:r>
      <w:bookmarkStart w:id="25" w:name="__Fieldmark__321_1295763006"/>
      <w:r>
        <w:rPr>
          <w:rFonts w:cs="Times New Roman" w:ascii="Times New Roman" w:hAnsi="Times New Roman"/>
        </w:rPr>
        <w:t>(Naficy et al. 2010)</w:t>
      </w:r>
      <w:r>
        <w:rPr>
          <w:rFonts w:cs="Times New Roman" w:ascii="Times New Roman" w:hAnsi="Times New Roman"/>
        </w:rPr>
      </w:r>
      <w:r>
        <w:fldChar w:fldCharType="end"/>
      </w:r>
      <w:hyperlink w:anchor="_ENREF_12">
        <w:bookmarkEnd w:id="25"/>
        <w:r>
          <w:rPr>
            <w:rFonts w:cs="Times New Roman" w:ascii="Times New Roman" w:hAnsi="Times New Roman"/>
          </w:rPr>
          <w:t xml:space="preserve">. It is therefore critical to describe the current condition of forest communities at a landscape scale as a function of their ability to survive fire. Here we illustrate a methodology to quantify the </w:t>
        </w:r>
      </w:hyperlink>
      <w:commentRangeStart w:id="5"/>
      <w:r>
        <w:rPr>
          <w:rFonts w:cs="Times New Roman" w:ascii="Times New Roman" w:hAnsi="Times New Roman"/>
        </w:rPr>
        <w:t>fire resistance of entire forest communities</w:t>
      </w:r>
      <w:ins w:id="3" w:author="Dylan Schwilk" w:date="2017-03-30T08:31:00Z">
        <w:r>
          <w:rPr>
            <w:rFonts w:cs="Times New Roman" w:ascii="Times New Roman" w:hAnsi="Times New Roman"/>
          </w:rPr>
        </w:r>
      </w:ins>
      <w:commentRangeEnd w:id="5"/>
      <w:r>
        <w:commentReference w:id="5"/>
      </w:r>
      <w:r>
        <w:rPr>
          <w:rFonts w:cs="Times New Roman" w:ascii="Times New Roman" w:hAnsi="Times New Roman"/>
        </w:rPr>
        <w:t>, by integrating functional traits with species distribution and abundance data. We use this approach to highlight important biogeographic variation in likely fire effects across a landscape, to validate other independent spatial metrics of fire regimes, and to identify areas where the current species composition is mismatched with historical fire frequency.</w:t>
      </w:r>
    </w:p>
    <w:p>
      <w:pPr>
        <w:pStyle w:val="Normal"/>
        <w:spacing w:lineRule="auto" w:line="480"/>
        <w:ind w:firstLine="72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Methods</w:t>
      </w:r>
    </w:p>
    <w:p>
      <w:pPr>
        <w:pStyle w:val="Normal"/>
        <w:spacing w:lineRule="auto" w:line="480"/>
        <w:ind w:firstLine="720"/>
        <w:rPr/>
      </w:pPr>
      <w:r>
        <w:rPr>
          <w:rFonts w:cs="Times New Roman" w:ascii="Times New Roman" w:hAnsi="Times New Roman"/>
        </w:rPr>
        <w:t xml:space="preserve">We assembled quantitative trait data on five fire-adaptive traits that contribute to fire resistance of a suite of conifer species. Our trait database included bark thickness, tree height, degree of self-pruning, flame length and flame duration. We estimated the bark thickness of a 25.4 cm (10 in) tree using the species-specific </w:t>
      </w:r>
      <w:commentRangeStart w:id="6"/>
      <w:r>
        <w:rPr>
          <w:rFonts w:cs="Times New Roman" w:ascii="Times New Roman" w:hAnsi="Times New Roman"/>
        </w:rPr>
        <w:t>bark thickness multiplier</w:t>
      </w:r>
      <w:ins w:id="4" w:author="Dylan Schwilk" w:date="2017-03-30T08:33:00Z">
        <w:r>
          <w:rPr>
            <w:rFonts w:cs="Times New Roman" w:ascii="Times New Roman" w:hAnsi="Times New Roman"/>
          </w:rPr>
        </w:r>
      </w:ins>
      <w:commentRangeEnd w:id="6"/>
      <w:r>
        <w:commentReference w:id="6"/>
      </w:r>
      <w:r>
        <w:rPr>
          <w:rFonts w:cs="Times New Roman" w:ascii="Times New Roman" w:hAnsi="Times New Roman"/>
        </w:rPr>
        <w:t xml:space="preserve"> provided in the Fire and Fuels Extension of the Forest Vegetation Simulator </w:t>
      </w:r>
      <w:r>
        <w:fldChar w:fldCharType="begin"/>
      </w:r>
      <w:r>
        <w:instrText>ADDIN EN.CITE &lt;EndNote&gt;&lt;Cite&gt;&lt;Author&gt;Reinhardt&lt;/Author&gt;&lt;Year&gt;2003&lt;/Year&gt;&lt;RecNum&gt;2973&lt;/RecNum&gt;&lt;DisplayText&gt;(Reinhardt and Crookston 2003)&lt;/DisplayText&gt;&lt;record&gt;&lt;rec-number&gt;2973&lt;/rec-number&gt;&lt;foreign-keys&gt;&lt;key app="EN" db-id="w0ppaavf8t2zvwe9f0oxa5rcervz0wedp050" timestamp="1448250749"&gt;2973&lt;/key&gt;&lt;/foreign-keys&gt;&lt;ref-type name="Report"&gt;27&lt;/ref-type&gt;&lt;contributors&gt;&lt;authors&gt;&lt;author&gt;Reinhardt, Elizabeth D.&lt;/author&gt;&lt;author&gt;Crookston, Nicholas L.&lt;/author&gt;&lt;/authors&gt;&lt;/contributors&gt;&lt;titles&gt;&lt;title&gt;The Fire and Fuels Extension to the Forest Vegetation Simulator&lt;/title&gt;&lt;/titles&gt;&lt;dates&gt;&lt;year&gt;2003&lt;/year&gt;&lt;/dates&gt;&lt;pub-location&gt;Ogden, UT&lt;/pub-location&gt;&lt;publisher&gt;USDA Forest Service Gen. Tech. Rep. RMRS-GTR-116&lt;/publisher&gt;&lt;urls&gt;&lt;/urls&gt;&lt;/record&gt;&lt;/Cite&gt;&lt;/EndNote&gt;</w:instrText>
      </w:r>
      <w:r>
        <w:fldChar w:fldCharType="separate"/>
      </w:r>
      <w:bookmarkStart w:id="26" w:name="__Fieldmark__349_1295763006"/>
      <w:r>
        <w:rPr>
          <w:rFonts w:cs="Times New Roman" w:ascii="Times New Roman" w:hAnsi="Times New Roman"/>
        </w:rPr>
        <w:t>(Reinhardt and Crookston 2003)</w:t>
      </w:r>
      <w:r>
        <w:rPr>
          <w:rFonts w:cs="Times New Roman" w:ascii="Times New Roman" w:hAnsi="Times New Roman"/>
        </w:rPr>
      </w:r>
      <w:r>
        <w:fldChar w:fldCharType="end"/>
      </w:r>
      <w:hyperlink w:anchor="_ENREF_16">
        <w:bookmarkEnd w:id="26"/>
        <w:r>
          <w:rPr>
            <w:rFonts w:cs="Times New Roman" w:ascii="Times New Roman" w:hAnsi="Times New Roman"/>
          </w:rPr>
          <w:t xml:space="preserve">. Maximum tree height was derived from the TRY plant trait database </w:t>
        </w:r>
      </w:hyperlink>
      <w:r>
        <w:rPr>
          <w:rFonts w:cs="Times New Roman" w:ascii="Times New Roman" w:hAnsi="Times New Roman"/>
        </w:rPr>
      </w:r>
      <w:r>
        <w:fldChar w:fldCharType="end"/>
      </w:r>
      <w:r>
        <w:fldChar w:fldCharType="begin"/>
      </w:r>
      <w:r>
        <w:instrText>ADDIN EN.CITE.DATA</w:instrText>
      </w:r>
      <w:r>
        <w:fldChar w:fldCharType="separate"/>
      </w:r>
      <w:bookmarkStart w:id="27" w:name="__Fieldmark__362_1295763006"/>
      <w:bookmarkStart w:id="28" w:name="__Fieldmark__361_1295763006"/>
      <w:bookmarkEnd w:id="27"/>
      <w:r>
        <w:rPr>
          <w:rFonts w:cs="Times New Roman" w:ascii="Times New Roman" w:hAnsi="Times New Roman"/>
        </w:rPr>
        <w:t>(Kattge et al. 2011)</w:t>
      </w:r>
      <w:r>
        <w:rPr>
          <w:rFonts w:cs="Times New Roman" w:ascii="Times New Roman" w:hAnsi="Times New Roman"/>
        </w:rPr>
      </w:r>
      <w:r>
        <w:fldChar w:fldCharType="end"/>
      </w:r>
      <w:hyperlink w:anchor="_ENREF_8">
        <w:bookmarkEnd w:id="28"/>
        <w:r>
          <w:rPr>
            <w:rFonts w:cs="Times New Roman" w:ascii="Times New Roman" w:hAnsi="Times New Roman"/>
          </w:rPr>
          <w:t xml:space="preserve">. Degree of self-pruning was assigned on an ordinal 1-10 scale following the methods and data for genus </w:t>
        </w:r>
      </w:hyperlink>
      <w:r>
        <w:rPr>
          <w:rFonts w:cs="Times New Roman" w:ascii="Times New Roman" w:hAnsi="Times New Roman"/>
          <w:i/>
        </w:rPr>
        <w:t>Pinus</w:t>
      </w:r>
      <w:r>
        <w:rPr>
          <w:rFonts w:cs="Times New Roman" w:ascii="Times New Roman" w:hAnsi="Times New Roman"/>
        </w:rPr>
        <w:t xml:space="preserve"> from </w:t>
      </w:r>
      <w:r>
        <w:fldChar w:fldCharType="begin"/>
      </w:r>
      <w:r>
        <w:instrText>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fldChar w:fldCharType="separate"/>
      </w:r>
      <w:hyperlink w:anchor="_ENREF_21">
        <w:bookmarkStart w:id="29" w:name="__Fieldmark__381_1295763006"/>
        <w:r>
          <w:rPr>
            <w:rStyle w:val="InternetLink"/>
            <w:rFonts w:cs="Times New Roman" w:ascii="Times New Roman" w:hAnsi="Times New Roman"/>
          </w:rPr>
          <w:t>Schwilk and Ackerly (2001)</w:t>
        </w:r>
        <w:r>
          <w:rPr>
            <w:rStyle w:val="InternetLink"/>
            <w:rFonts w:cs="Times New Roman" w:ascii="Times New Roman" w:hAnsi="Times New Roman"/>
          </w:rPr>
        </w:r>
      </w:hyperlink>
      <w:bookmarkEnd w:id="29"/>
      <w:r>
        <w:rPr>
          <w:rFonts w:cs="Times New Roman" w:ascii="Times New Roman" w:hAnsi="Times New Roman"/>
        </w:rPr>
        <w:t xml:space="preserve">, supplementing with data for other genera with the Fire Effects and Information System </w:t>
      </w:r>
      <w:r>
        <w:fldChar w:fldCharType="end"/>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30" w:name="__Fieldmark__386_1295763006"/>
      <w:r>
        <w:rPr>
          <w:rFonts w:cs="Times New Roman" w:ascii="Times New Roman" w:hAnsi="Times New Roman"/>
        </w:rPr>
        <w:t>(FEIS 2013)</w:t>
      </w:r>
      <w:r>
        <w:rPr>
          <w:rFonts w:cs="Times New Roman" w:ascii="Times New Roman" w:hAnsi="Times New Roman"/>
        </w:rPr>
      </w:r>
      <w:r>
        <w:fldChar w:fldCharType="end"/>
      </w:r>
      <w:hyperlink w:anchor="_ENREF_2">
        <w:bookmarkEnd w:id="30"/>
        <w:r>
          <w:rPr>
            <w:rFonts w:cs="Times New Roman" w:ascii="Times New Roman" w:hAnsi="Times New Roman"/>
          </w:rPr>
          <w:t>. Flammability data on mean flame lengths</w:t>
        </w:r>
      </w:hyperlink>
      <w:ins w:id="5" w:author="Dylan Schwilk" w:date="2017-03-30T08:33:00Z">
        <w:r>
          <w:rPr>
            <w:rFonts w:cs="Times New Roman" w:ascii="Times New Roman" w:hAnsi="Times New Roman"/>
          </w:rPr>
          <w:commentReference w:id="7"/>
        </w:r>
      </w:ins>
      <w:r>
        <w:rPr>
          <w:rFonts w:cs="Times New Roman" w:ascii="Times New Roman" w:hAnsi="Times New Roman"/>
        </w:rPr>
        <w:t xml:space="preserve"> and flame durations were obtained from </w:t>
      </w:r>
      <w:r>
        <w:fldChar w:fldCharType="begin"/>
      </w:r>
      <w:r>
        <w:instrText>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fldChar w:fldCharType="separate"/>
      </w:r>
      <w:hyperlink w:anchor="_ENREF_3">
        <w:bookmarkStart w:id="31" w:name="__Fieldmark__397_1295763006"/>
        <w:r>
          <w:rPr>
            <w:rStyle w:val="InternetLink"/>
            <w:rFonts w:cs="Times New Roman" w:ascii="Times New Roman" w:hAnsi="Times New Roman"/>
          </w:rPr>
          <w:t>Fonda (2001)</w:t>
        </w:r>
        <w:r>
          <w:rPr>
            <w:rStyle w:val="InternetLink"/>
            <w:rFonts w:cs="Times New Roman" w:ascii="Times New Roman" w:hAnsi="Times New Roman"/>
          </w:rPr>
        </w:r>
      </w:hyperlink>
      <w:bookmarkEnd w:id="31"/>
      <w:r>
        <w:rPr>
          <w:rFonts w:cs="Times New Roman" w:ascii="Times New Roman" w:hAnsi="Times New Roman"/>
        </w:rPr>
        <w:t xml:space="preserve">, </w:t>
      </w:r>
      <w:r>
        <w:fldChar w:fldCharType="end"/>
      </w:r>
      <w:r>
        <w:fldChar w:fldCharType="begin"/>
      </w:r>
      <w:r>
        <w:instrText>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fldChar w:fldCharType="separate"/>
      </w:r>
      <w:hyperlink w:anchor="_ENREF_4">
        <w:bookmarkStart w:id="32" w:name="__Fieldmark__403_1295763006"/>
        <w:r>
          <w:rPr>
            <w:rStyle w:val="InternetLink"/>
            <w:rFonts w:cs="Times New Roman" w:ascii="Times New Roman" w:hAnsi="Times New Roman"/>
          </w:rPr>
          <w:t>Fonda et al. (1998)</w:t>
        </w:r>
        <w:r>
          <w:rPr>
            <w:rStyle w:val="InternetLink"/>
            <w:rFonts w:cs="Times New Roman" w:ascii="Times New Roman" w:hAnsi="Times New Roman"/>
          </w:rPr>
        </w:r>
      </w:hyperlink>
      <w:bookmarkEnd w:id="32"/>
      <w:r>
        <w:rPr>
          <w:rFonts w:cs="Times New Roman" w:ascii="Times New Roman" w:hAnsi="Times New Roman"/>
        </w:rPr>
        <w:t>, and Banwell and Varner (unpublished data).</w:t>
      </w:r>
      <w:r>
        <w:fldChar w:fldCharType="end"/>
      </w:r>
    </w:p>
    <w:p>
      <w:pPr>
        <w:pStyle w:val="Normal"/>
        <w:spacing w:lineRule="auto" w:line="480"/>
        <w:ind w:firstLine="720"/>
        <w:rPr/>
      </w:pPr>
      <w:r>
        <w:rPr>
          <w:rFonts w:cs="Times New Roman" w:ascii="Times New Roman" w:hAnsi="Times New Roman"/>
        </w:rPr>
        <w:t xml:space="preserve">We selected conifer tree species based on the species database of the US Forest Service Forest Inventory and Analysis (FIA) National Core Field Guide </w:t>
      </w:r>
      <w:r>
        <w:fldChar w:fldCharType="begin"/>
      </w:r>
      <w:r>
        <w:instrText>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fldChar w:fldCharType="separate"/>
      </w:r>
      <w:bookmarkStart w:id="33" w:name="__Fieldmark__414_1295763006"/>
      <w:r>
        <w:rPr>
          <w:rFonts w:cs="Times New Roman" w:ascii="Times New Roman" w:hAnsi="Times New Roman"/>
        </w:rPr>
        <w:t>(USDA Forest Service FIA Program 2014)</w:t>
      </w:r>
      <w:r>
        <w:rPr>
          <w:rFonts w:cs="Times New Roman" w:ascii="Times New Roman" w:hAnsi="Times New Roman"/>
        </w:rPr>
      </w:r>
      <w:r>
        <w:fldChar w:fldCharType="end"/>
      </w:r>
      <w:hyperlink w:anchor="_ENREF_24">
        <w:bookmarkEnd w:id="33"/>
        <w:r>
          <w:rPr>
            <w:rFonts w:cs="Times New Roman" w:ascii="Times New Roman" w:hAnsi="Times New Roman"/>
          </w:rPr>
          <w:t>. We identified species classified by FIA as “Western</w:t>
        </w:r>
      </w:hyperlink>
      <w:ins w:id="6" w:author="Dylan Schwilk" w:date="2017-03-30T08:34:00Z">
        <w:r>
          <w:rPr>
            <w:rFonts w:cs="Times New Roman" w:ascii="Times New Roman" w:hAnsi="Times New Roman"/>
          </w:rPr>
          <w:commentReference w:id="8"/>
        </w:r>
      </w:ins>
      <w:r>
        <w:rPr>
          <w:rFonts w:cs="Times New Roman" w:ascii="Times New Roman" w:hAnsi="Times New Roman"/>
        </w:rPr>
        <w:t>”, with distributions overlapping our eleven-state study area, and that had spatially-explicit basal area data available (see below). Our resulting trait database consisted of 25 widespread conifer species in western North America. Each quantitative trait therefore had a distribution of values across all species in the dataset. We calculated the quantile of a given trait distribution occupied by each species, with the species possessing the most fire-resistant form of the trait assigned a quantile value of 1. We defined the most fire-resistant form of a trait as having the thickest bark, tallest maximum height, greatest degree of self-pruning, tallest flame length (associated with flashy fuels), and shortest flame duration. Finally we averaged the quantile scores for each trait within a given species into a single “fire-resistance score” (FRS), weighting each trait by its relative completeness in our database, so traits with more complete data were counted more heavily in the FRS.</w:t>
      </w:r>
    </w:p>
    <w:p>
      <w:pPr>
        <w:pStyle w:val="Normal"/>
        <w:spacing w:lineRule="auto" w:line="480"/>
        <w:ind w:firstLine="720"/>
        <w:rPr/>
      </w:pPr>
      <w:r>
        <w:rPr>
          <w:rFonts w:cs="Times New Roman" w:ascii="Times New Roman" w:hAnsi="Times New Roman"/>
        </w:rPr>
        <w:t>Each species in our traits database had a spatially-explicit interpolated raster of basal area (m</w:t>
      </w:r>
      <w:r>
        <w:rPr>
          <w:rFonts w:cs="Times New Roman" w:ascii="Times New Roman" w:hAnsi="Times New Roman"/>
          <w:vertAlign w:val="superscript"/>
        </w:rPr>
        <w:t>2</w:t>
      </w:r>
      <w:r>
        <w:rPr>
          <w:rFonts w:cs="Times New Roman" w:ascii="Times New Roman" w:hAnsi="Times New Roman"/>
        </w:rPr>
        <w:t xml:space="preserve"> ha</w:t>
      </w:r>
      <w:r>
        <w:rPr>
          <w:rFonts w:cs="Times New Roman" w:ascii="Times New Roman" w:hAnsi="Times New Roman"/>
          <w:vertAlign w:val="superscript"/>
        </w:rPr>
        <w:t>-1</w:t>
      </w:r>
      <w:r>
        <w:rPr>
          <w:rFonts w:cs="Times New Roman" w:ascii="Times New Roman" w:hAnsi="Times New Roman"/>
        </w:rPr>
        <w:t xml:space="preserve">) at 250 m resolution, developed by </w:t>
      </w:r>
      <w:r>
        <w:fldChar w:fldCharType="begin"/>
      </w:r>
      <w:r>
        <w:instrText>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fldChar w:fldCharType="separate"/>
      </w:r>
      <w:hyperlink w:anchor="_ENREF_26">
        <w:bookmarkStart w:id="34" w:name="__Fieldmark__446_1295763006"/>
        <w:r>
          <w:rPr>
            <w:rStyle w:val="InternetLink"/>
            <w:rFonts w:cs="Times New Roman" w:ascii="Times New Roman" w:hAnsi="Times New Roman"/>
          </w:rPr>
          <w:t>Wilson et al. (2013)</w:t>
        </w:r>
        <w:r>
          <w:rPr>
            <w:rStyle w:val="InternetLink"/>
            <w:rFonts w:cs="Times New Roman" w:ascii="Times New Roman" w:hAnsi="Times New Roman"/>
          </w:rPr>
        </w:r>
      </w:hyperlink>
      <w:bookmarkEnd w:id="34"/>
      <w:r>
        <w:rPr>
          <w:rFonts w:cs="Times New Roman" w:ascii="Times New Roman" w:hAnsi="Times New Roman"/>
        </w:rPr>
        <w:t xml:space="preserve">. These layers are based on imputed basal area per species from FIA plots, based on relationships between basal area and climatic and topographic variables. Validation suggests fairly high accuracy, particularly for widespread species </w:t>
      </w:r>
      <w:r>
        <w:fldChar w:fldCharType="end"/>
      </w:r>
      <w:r>
        <w:rPr>
          <w:rFonts w:cs="Times New Roman" w:ascii="Times New Roman" w:hAnsi="Times New Roman"/>
        </w:rPr>
      </w:r>
      <w:r>
        <w:fldChar w:fldCharType="end"/>
      </w:r>
      <w:r>
        <w:fldChar w:fldCharType="begin"/>
      </w:r>
      <w:r>
        <w:instrText>ADDIN EN.CITE.DATA</w:instrText>
      </w:r>
      <w:r>
        <w:fldChar w:fldCharType="separate"/>
      </w:r>
      <w:bookmarkStart w:id="35" w:name="__Fieldmark__453_1295763006"/>
      <w:bookmarkStart w:id="36" w:name="__Fieldmark__452_1295763006"/>
      <w:bookmarkEnd w:id="35"/>
      <w:r>
        <w:rPr>
          <w:rFonts w:cs="Times New Roman" w:ascii="Times New Roman" w:hAnsi="Times New Roman"/>
        </w:rPr>
        <w:t>(Riemann et al. 2010, Wilson et al. 2013)</w:t>
      </w:r>
      <w:r>
        <w:rPr>
          <w:rFonts w:cs="Times New Roman" w:ascii="Times New Roman" w:hAnsi="Times New Roman"/>
        </w:rPr>
      </w:r>
      <w:r>
        <w:fldChar w:fldCharType="end"/>
      </w:r>
      <w:hyperlink w:anchor="_ENREF_26">
        <w:bookmarkEnd w:id="36"/>
        <w:r>
          <w:rPr>
            <w:rFonts w:cs="Times New Roman" w:ascii="Times New Roman" w:hAnsi="Times New Roman"/>
          </w:rPr>
          <w:t xml:space="preserve">. We compiled these raster datasets in R using the “raster” package </w:t>
        </w:r>
      </w:hyperlink>
      <w:r>
        <w:fldChar w:fldCharType="begin"/>
      </w:r>
      <w:r>
        <w:instrText>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fldChar w:fldCharType="separate"/>
      </w:r>
      <w:bookmarkStart w:id="37" w:name="__Fieldmark__468_1295763006"/>
      <w:r>
        <w:rPr>
          <w:rFonts w:cs="Times New Roman" w:ascii="Times New Roman" w:hAnsi="Times New Roman"/>
        </w:rPr>
        <w:t>(Hijmans and van Etten 2014)</w:t>
      </w:r>
      <w:r>
        <w:rPr>
          <w:rFonts w:cs="Times New Roman" w:ascii="Times New Roman" w:hAnsi="Times New Roman"/>
        </w:rPr>
      </w:r>
      <w:r>
        <w:fldChar w:fldCharType="end"/>
      </w:r>
      <w:hyperlink w:anchor="_ENREF_5">
        <w:bookmarkEnd w:id="37"/>
        <w:r>
          <w:rPr>
            <w:rFonts w:cs="Times New Roman" w:ascii="Times New Roman" w:hAnsi="Times New Roman"/>
          </w:rPr>
          <w:t>. We first identified our area of inference (conifer forests) by calculating the total basal area per pixel of all 25 species in our traits database relative to the total basal area of all other western species, which primarily included hardwoods. We restricted our analysis to only those areas where &gt;50% of the total tree basal area was comprised of species in our traits database. We then estimated the relative basal area fraction of each of our 25 species within each pixel, and multiplied the FRS score of each species by its relative abundance in a given pixel (which could include 0) to derive a community-weighted mean FRS.</w:t>
        </w:r>
      </w:hyperlink>
      <w:ins w:id="7" w:author="Dylan Schwilk" w:date="2017-03-30T08:36:00Z">
        <w:r>
          <w:rPr>
            <w:rFonts w:cs="Times New Roman" w:ascii="Times New Roman" w:hAnsi="Times New Roman"/>
          </w:rPr>
          <w:commentReference w:id="9"/>
        </w:r>
      </w:ins>
    </w:p>
    <w:p>
      <w:pPr>
        <w:pStyle w:val="Normal"/>
        <w:spacing w:lineRule="auto" w:line="480"/>
        <w:ind w:firstLine="720"/>
        <w:rPr>
          <w:rFonts w:ascii="Times New Roman" w:hAnsi="Times New Roman" w:cs="Times New Roman"/>
        </w:rPr>
      </w:pPr>
      <w:r>
        <w:rPr>
          <w:rFonts w:cs="Times New Roman" w:ascii="Times New Roman" w:hAnsi="Times New Roman"/>
        </w:rPr>
        <w:t xml:space="preserve">We compared the FRS’s to LANDFIRE-derived indices of historical fire regimes, using the fire regime group (FRG) and fire return interval (FRI) layers. FRG and FRI layers were resampled to the same spatial resolution as our FRG data (250 m). The LANDFIRE mean FRI product classifies pixels as having mean fire return intervals within a range of years (e.g. classes of 0-5 years, 6-10 years); we simplified this classification by merging into fewer classes and assigning the median fire return interval of the merged LANDFIRE classes as the pixel value (5, 15, 25,35, 50, 100, 200 and 500 year return intervals). On a random 1% subsample of the full landscape (N=94901), we tested whether different fire regime groups had significantly different fire resistant scores, and whether fire resistance scores decreased as a function of lengthening fire-return intervals. </w:t>
      </w:r>
    </w:p>
    <w:p>
      <w:pPr>
        <w:pStyle w:val="Normal"/>
        <w:spacing w:lineRule="auto" w:line="480"/>
        <w:ind w:firstLine="720"/>
        <w:rPr>
          <w:rFonts w:ascii="Times New Roman" w:hAnsi="Times New Roman" w:cs="Times New Roman"/>
        </w:rPr>
      </w:pPr>
      <w:r>
        <w:rPr>
          <w:rFonts w:cs="Times New Roman" w:ascii="Times New Roman" w:hAnsi="Times New Roman"/>
        </w:rPr>
        <w:t xml:space="preserve">To quantify potential imbalances between historical fire regimes and current composition, we identify forest areas where the current species composition may be more or less resistant to fire than expected given estimated historical fire frequency. Specifically we sought to identify 1) fire-vulnerable forests with frequent historical fire (“vulnerable-frequent”, 2) fire-vulnerable forests with intermediate historical fire (“vulnerable-intermediate”), 3) fire-resistant forests with intermediate historical fire (“resistant-intermediate”) and 4) fire-resistant forests with infrequent historical fire (“resistant-infrequent”). We defined frequent fire as 1-20 year FRI’s in LANDFIRE, intermediate fire as 41-150 year FRI’s, and infrequent fire as 151-300 year FRI’s. We calculated the FRS percentile of every pixel of a given fire frequency class and identified the 20 percent of pixels on either the fire-resistant or fire-vulnerable tails of the distribution within that fire frequency class. </w:t>
      </w:r>
    </w:p>
    <w:p>
      <w:pPr>
        <w:pStyle w:val="Normal"/>
        <w:spacing w:lineRule="auto" w:line="480"/>
        <w:rPr>
          <w:rFonts w:ascii="Times New Roman" w:hAnsi="Times New Roman" w:cs="Times New Roman"/>
          <w:b/>
          <w:b/>
        </w:rPr>
      </w:pPr>
      <w:r>
        <w:rPr>
          <w:rFonts w:cs="Times New Roman" w:ascii="Times New Roman" w:hAnsi="Times New Roman"/>
          <w:b/>
        </w:rPr>
        <w:t>Results</w:t>
      </w:r>
    </w:p>
    <w:p>
      <w:pPr>
        <w:pStyle w:val="Normal"/>
        <w:spacing w:lineRule="auto" w:line="480"/>
        <w:ind w:firstLine="720"/>
        <w:rPr>
          <w:rFonts w:ascii="Times New Roman" w:hAnsi="Times New Roman" w:cs="Times New Roman"/>
        </w:rPr>
      </w:pPr>
      <w:r>
        <w:rPr>
          <w:rFonts w:cs="Times New Roman" w:ascii="Times New Roman" w:hAnsi="Times New Roman"/>
        </w:rPr>
        <w:t xml:space="preserve">The trait values for our 25 species (Table S1) were significantly correlated among bark thickness, tree height and self-pruning (Fig. S1), but less so amongst flammability traits of flame height and flame duration. Fire-resistance scores ranged from a high of 0.90 for </w:t>
      </w:r>
      <w:r>
        <w:rPr>
          <w:rFonts w:cs="Times New Roman" w:ascii="Times New Roman" w:hAnsi="Times New Roman"/>
          <w:i/>
        </w:rPr>
        <w:t>Sequoia sempervirens</w:t>
      </w:r>
      <w:r>
        <w:rPr>
          <w:rFonts w:cs="Times New Roman" w:ascii="Times New Roman" w:hAnsi="Times New Roman"/>
        </w:rPr>
        <w:t xml:space="preserve"> (coast redwood) to a low of 0.13 for </w:t>
      </w:r>
      <w:r>
        <w:rPr>
          <w:rFonts w:cs="Times New Roman" w:ascii="Times New Roman" w:hAnsi="Times New Roman"/>
          <w:i/>
        </w:rPr>
        <w:t xml:space="preserve">Juniperus occidentalis </w:t>
      </w:r>
      <w:r>
        <w:rPr>
          <w:rFonts w:cs="Times New Roman" w:ascii="Times New Roman" w:hAnsi="Times New Roman"/>
        </w:rPr>
        <w:t xml:space="preserve">(western juniper). Community-weighted mean FRS varied strongly across the landscape (Fig. 1), and were generally consistent with LANDFIRE estimates of fire regime group (Fig. S2) and fire return interval (Fig. S3). FRS was significantly greater in fire regime group 1 (frequent) than either of the other fire regime groups analyzed (Fig. 2), but was greater in fire regime group 5 (infrequent) than in fire regime group 3 (moderately frequent). FRS also decreased significantly with increasing fire return intervals (Fig. 2; t=-54.54, df=134451, P&lt;0.0001). However the median fire resistance score increased in the highest class of fire return intervals (greater than 300 years, classified as 500 years in our regression analysis; Fig. 3). </w:t>
      </w:r>
    </w:p>
    <w:p>
      <w:pPr>
        <w:pStyle w:val="Normal"/>
        <w:spacing w:lineRule="auto" w:line="480"/>
        <w:ind w:firstLine="720"/>
        <w:rPr>
          <w:rFonts w:ascii="Times New Roman" w:hAnsi="Times New Roman" w:cs="Times New Roman"/>
        </w:rPr>
      </w:pPr>
      <w:r>
        <w:rPr>
          <w:rFonts w:cs="Times New Roman" w:ascii="Times New Roman" w:hAnsi="Times New Roman"/>
        </w:rPr>
        <w:t xml:space="preserve">Within historically frequent fire systems (&lt;20 year return intervals), our approach generally identified forests dominated by </w:t>
      </w:r>
      <w:r>
        <w:rPr>
          <w:rFonts w:cs="Times New Roman" w:ascii="Times New Roman" w:hAnsi="Times New Roman"/>
          <w:i/>
        </w:rPr>
        <w:t xml:space="preserve">Pinus edulis </w:t>
      </w:r>
      <w:r>
        <w:rPr>
          <w:rFonts w:cs="Times New Roman" w:ascii="Times New Roman" w:hAnsi="Times New Roman"/>
        </w:rPr>
        <w:t xml:space="preserve">grading into </w:t>
      </w:r>
      <w:r>
        <w:rPr>
          <w:rFonts w:cs="Times New Roman" w:ascii="Times New Roman" w:hAnsi="Times New Roman"/>
          <w:i/>
        </w:rPr>
        <w:t>Pinus ponderosa</w:t>
      </w:r>
      <w:r>
        <w:rPr>
          <w:rFonts w:cs="Times New Roman" w:ascii="Times New Roman" w:hAnsi="Times New Roman"/>
        </w:rPr>
        <w:t xml:space="preserve"> in the southwest, and California mixed-conifer forests, particularly in the northern part of the state, as having the lowest fire resistance (Fig. 4). Within historically intermediate fire systems (41-150 year return intervals), the most vulnerable forests were generally dominated by a mixture of </w:t>
      </w:r>
      <w:r>
        <w:rPr>
          <w:rFonts w:cs="Times New Roman" w:ascii="Times New Roman" w:hAnsi="Times New Roman"/>
          <w:i/>
        </w:rPr>
        <w:t xml:space="preserve">Pinus ponderosa </w:t>
      </w:r>
      <w:r>
        <w:rPr>
          <w:rFonts w:cs="Times New Roman" w:ascii="Times New Roman" w:hAnsi="Times New Roman"/>
        </w:rPr>
        <w:t xml:space="preserve">and </w:t>
      </w:r>
      <w:r>
        <w:rPr>
          <w:rFonts w:cs="Times New Roman" w:ascii="Times New Roman" w:hAnsi="Times New Roman"/>
          <w:i/>
        </w:rPr>
        <w:t>Pinus contorta</w:t>
      </w:r>
      <w:r>
        <w:rPr>
          <w:rFonts w:cs="Times New Roman" w:ascii="Times New Roman" w:hAnsi="Times New Roman"/>
        </w:rPr>
        <w:t xml:space="preserve"> in eastern Oregon and the Modoc plateau, as well as mixed-conifer forest in the northern Cascade Range in Washington and the southern portions of the Colorado Front Range. Within both intermediate and infrequent fire systems, the most resistant forests were generally dominated by </w:t>
      </w:r>
      <w:r>
        <w:rPr>
          <w:rFonts w:cs="Times New Roman" w:ascii="Times New Roman" w:hAnsi="Times New Roman"/>
          <w:i/>
        </w:rPr>
        <w:t>Pseudotsuga menziesii</w:t>
      </w:r>
      <w:r>
        <w:rPr>
          <w:rFonts w:cs="Times New Roman" w:ascii="Times New Roman" w:hAnsi="Times New Roman"/>
        </w:rPr>
        <w:t xml:space="preserve"> and </w:t>
      </w:r>
      <w:r>
        <w:rPr>
          <w:rFonts w:cs="Times New Roman" w:ascii="Times New Roman" w:hAnsi="Times New Roman"/>
          <w:i/>
        </w:rPr>
        <w:t>Tsuga heterophylla</w:t>
      </w:r>
      <w:r>
        <w:rPr>
          <w:rFonts w:cs="Times New Roman" w:ascii="Times New Roman" w:hAnsi="Times New Roman"/>
        </w:rPr>
        <w:t xml:space="preserve">, two dominant and moderately fire-resistant species in the Cascade Range of Oregon and Washington (Fig. 4). </w:t>
      </w:r>
    </w:p>
    <w:p>
      <w:pPr>
        <w:pStyle w:val="Normal"/>
        <w:spacing w:lineRule="auto" w:line="480"/>
        <w:ind w:firstLine="720"/>
        <w:rPr>
          <w:rFonts w:ascii="Times New Roman" w:hAnsi="Times New Roman" w:cs="Times New Roman"/>
        </w:rPr>
      </w:pPr>
      <w:r>
        <w:rPr>
          <w:rFonts w:cs="Times New Roman" w:ascii="Times New Roman" w:hAnsi="Times New Roman"/>
        </w:rPr>
      </w:r>
    </w:p>
    <w:p>
      <w:pPr>
        <w:pStyle w:val="Normal"/>
        <w:spacing w:lineRule="auto" w:line="480"/>
        <w:ind w:firstLine="720"/>
        <w:rPr>
          <w:rFonts w:ascii="Times New Roman" w:hAnsi="Times New Roman" w:cs="Times New Roman"/>
        </w:rPr>
      </w:pPr>
      <w:r>
        <w:rPr>
          <w:rFonts w:cs="Times New Roman" w:ascii="Times New Roman" w:hAnsi="Times New Roman"/>
        </w:rPr>
      </w:r>
    </w:p>
    <w:p>
      <w:pPr>
        <w:pStyle w:val="Normal"/>
        <w:spacing w:lineRule="auto" w:line="480"/>
        <w:ind w:firstLine="720"/>
        <w:rPr>
          <w:rFonts w:ascii="Times New Roman" w:hAnsi="Times New Roman" w:cs="Times New Roman"/>
        </w:rPr>
      </w:pPr>
      <w:r>
        <w:rPr>
          <w:rFonts w:cs="Times New Roman" w:ascii="Times New Roman" w:hAnsi="Times New Roman"/>
        </w:rPr>
      </w:r>
    </w:p>
    <w:p>
      <w:pPr>
        <w:pStyle w:val="Normal"/>
        <w:spacing w:lineRule="auto" w:line="480"/>
        <w:rPr>
          <w:rFonts w:ascii="Times New Roman" w:hAnsi="Times New Roman" w:cs="Times New Roman"/>
        </w:rPr>
      </w:pPr>
      <w:r>
        <w:rPr>
          <w:rFonts w:cs="Times New Roman" w:ascii="Times New Roman" w:hAnsi="Times New Roman"/>
          <w:b/>
        </w:rPr>
        <w:t>Discussion</w:t>
      </w:r>
    </w:p>
    <w:p>
      <w:pPr>
        <w:pStyle w:val="Normal"/>
        <w:spacing w:lineRule="auto" w:line="480"/>
        <w:rPr>
          <w:rFonts w:ascii="Times New Roman" w:hAnsi="Times New Roman" w:cs="Times New Roman"/>
        </w:rPr>
      </w:pPr>
      <w:r>
        <w:rPr>
          <w:rFonts w:cs="Times New Roman" w:ascii="Times New Roman" w:hAnsi="Times New Roman"/>
        </w:rPr>
        <w:t>Points to hit</w:t>
      </w:r>
    </w:p>
    <w:p>
      <w:pPr>
        <w:pStyle w:val="ListParagraph"/>
        <w:numPr>
          <w:ilvl w:val="0"/>
          <w:numId w:val="1"/>
        </w:numPr>
        <w:spacing w:lineRule="auto" w:line="480"/>
        <w:rPr>
          <w:rFonts w:ascii="Times New Roman" w:hAnsi="Times New Roman" w:cs="Times New Roman"/>
        </w:rPr>
      </w:pPr>
      <w:r>
        <w:rPr>
          <w:rFonts w:cs="Times New Roman" w:ascii="Times New Roman" w:hAnsi="Times New Roman"/>
        </w:rPr>
        <w:t xml:space="preserve">Not all frequent-fire forests are the same; some (e.g. Black Hills, Mogollon Rim) are dominated by PIPO much more than others (e.g. Sierra Nevada, Blue mtns), which have a mixture of other species. </w:t>
      </w:r>
    </w:p>
    <w:p>
      <w:pPr>
        <w:pStyle w:val="ListParagraph"/>
        <w:numPr>
          <w:ilvl w:val="0"/>
          <w:numId w:val="1"/>
        </w:numPr>
        <w:spacing w:lineRule="auto" w:line="480"/>
        <w:rPr/>
      </w:pPr>
      <w:r>
        <w:rPr>
          <w:rFonts w:cs="Times New Roman" w:ascii="Times New Roman" w:hAnsi="Times New Roman"/>
        </w:rPr>
        <w:t>We capture the mid-elevation “sweet spot” for fire (e.g. Sierra Nevada, desert SW, Kaibab plateau): productive forests that can also burn. Fuel limitation below (in pinyon juniper) and climate limitation above (subalpine forests).</w:t>
      </w:r>
      <w:ins w:id="8" w:author="Dylan Schwilk" w:date="2017-03-30T08:39:00Z">
        <w:r>
          <w:rPr>
            <w:rFonts w:cs="Times New Roman" w:ascii="Times New Roman" w:hAnsi="Times New Roman"/>
          </w:rPr>
          <w:commentReference w:id="10"/>
        </w:r>
      </w:ins>
    </w:p>
    <w:p>
      <w:pPr>
        <w:pStyle w:val="ListParagraph"/>
        <w:numPr>
          <w:ilvl w:val="0"/>
          <w:numId w:val="1"/>
        </w:numPr>
        <w:spacing w:lineRule="auto" w:line="480"/>
        <w:rPr>
          <w:rFonts w:ascii="Times New Roman" w:hAnsi="Times New Roman" w:cs="Times New Roman"/>
        </w:rPr>
      </w:pPr>
      <w:r>
        <w:rPr>
          <w:rFonts w:cs="Times New Roman" w:ascii="Times New Roman" w:hAnsi="Times New Roman"/>
        </w:rPr>
        <w:t>The interesting case of the Cascades, which have more fire-resistant species than the interior rockies and lower elevations of the desert southwest, yet rarely burn because of climate limitation.</w:t>
      </w:r>
    </w:p>
    <w:p>
      <w:pPr>
        <w:pStyle w:val="ListParagraph"/>
        <w:numPr>
          <w:ilvl w:val="0"/>
          <w:numId w:val="1"/>
        </w:numPr>
        <w:spacing w:lineRule="auto" w:line="480"/>
        <w:rPr>
          <w:rFonts w:ascii="Times New Roman" w:hAnsi="Times New Roman" w:cs="Times New Roman"/>
        </w:rPr>
      </w:pPr>
      <w:r>
        <w:rPr>
          <w:rFonts w:cs="Times New Roman" w:ascii="Times New Roman" w:hAnsi="Times New Roman"/>
        </w:rPr>
        <w:t>Similar story in redwood forests, which could probably tolerate a lot more fire than they currently do, but again there are climatic limitations there. Redwood region is kind of weird for fire history.</w:t>
      </w:r>
    </w:p>
    <w:p>
      <w:pPr>
        <w:sectPr>
          <w:footerReference w:type="default" r:id="rId3"/>
          <w:type w:val="nextPage"/>
          <w:pgSz w:w="12240" w:h="15840"/>
          <w:pgMar w:left="1440" w:right="1440" w:header="0" w:top="1440" w:footer="720" w:bottom="1440" w:gutter="0"/>
          <w:lnNumType w:countBy="1" w:restart="continuous"/>
          <w:pgNumType w:fmt="decimal"/>
          <w:formProt w:val="false"/>
          <w:textDirection w:val="lrTb"/>
          <w:docGrid w:type="default" w:linePitch="240" w:charSpace="4294961151"/>
        </w:sectPr>
        <w:pStyle w:val="ListParagraph"/>
        <w:numPr>
          <w:ilvl w:val="0"/>
          <w:numId w:val="1"/>
        </w:numPr>
        <w:spacing w:lineRule="auto" w:line="480"/>
        <w:rPr/>
      </w:pPr>
      <w:r>
        <w:rPr>
          <w:rFonts w:cs="Times New Roman" w:ascii="Times New Roman" w:hAnsi="Times New Roman"/>
        </w:rPr>
        <w:t xml:space="preserve">Limitations: Working with current basal area data; harder to make conclusions about historic fire regimes from this. Less “fire resistant” doesn’t necessarily equate to more high severity fire and vice versa; there are stand replacing components to most fire regimes. </w:t>
      </w:r>
      <w:ins w:id="9" w:author="Dylan Schwilk" w:date="2017-03-30T08:40:00Z">
        <w:r>
          <w:rPr>
            <w:rFonts w:cs="Times New Roman" w:ascii="Times New Roman" w:hAnsi="Times New Roman"/>
          </w:rPr>
          <w:commentReference w:id="11"/>
        </w:r>
      </w:ins>
    </w:p>
    <w:p>
      <w:pPr>
        <w:pStyle w:val="Normal"/>
        <w:rPr>
          <w:rFonts w:ascii="Times New Roman" w:hAnsi="Times New Roman" w:cs="Times New Roman"/>
        </w:rPr>
      </w:pPr>
      <w:r>
        <w:rPr>
          <w:rFonts w:cs="Times New Roman" w:ascii="Times New Roman" w:hAnsi="Times New Roman"/>
          <w:b/>
        </w:rPr>
        <w:t>Figure 1</w:t>
      </w:r>
      <w:r>
        <w:rPr>
          <w:rFonts w:cs="Times New Roman" w:ascii="Times New Roman" w:hAnsi="Times New Roman"/>
        </w:rPr>
        <w:t>: Fire resistance scores mapped across the landscape</w:t>
      </w:r>
    </w:p>
    <w:p>
      <w:pPr>
        <w:pStyle w:val="Normal"/>
        <w:rPr>
          <w:rFonts w:ascii="Times New Roman" w:hAnsi="Times New Roman" w:cs="Times New Roman"/>
        </w:rPr>
      </w:pPr>
      <w:r>
        <w:rPr/>
        <w:drawing>
          <wp:inline distT="0" distB="10160" distL="0" distR="0">
            <wp:extent cx="5820410" cy="748284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4"/>
                    <a:stretch>
                      <a:fillRect/>
                    </a:stretch>
                  </pic:blipFill>
                  <pic:spPr bwMode="auto">
                    <a:xfrm>
                      <a:off x="0" y="0"/>
                      <a:ext cx="5820410" cy="7482840"/>
                    </a:xfrm>
                    <a:prstGeom prst="rect">
                      <a:avLst/>
                    </a:prstGeom>
                  </pic:spPr>
                </pic:pic>
              </a:graphicData>
            </a:graphic>
          </wp:inline>
        </w:drawing>
      </w:r>
      <w:r>
        <w:br w:type="page"/>
      </w:r>
    </w:p>
    <w:p>
      <w:pPr>
        <w:pStyle w:val="Normal"/>
        <w:rPr>
          <w:rFonts w:ascii="Times New Roman" w:hAnsi="Times New Roman" w:cs="Times New Roman"/>
        </w:rPr>
      </w:pPr>
      <w:r>
        <w:rPr>
          <w:rFonts w:cs="Times New Roman" w:ascii="Times New Roman" w:hAnsi="Times New Roman"/>
          <w:b/>
        </w:rPr>
        <w:t>Figure 2</w:t>
      </w:r>
      <w:r>
        <w:rPr>
          <w:rFonts w:cs="Times New Roman" w:ascii="Times New Roman" w:hAnsi="Times New Roman"/>
        </w:rPr>
        <w:t>: Variation in fire regime group as a function of historical fire return intervals.</w:t>
      </w:r>
    </w:p>
    <w:p>
      <w:pPr>
        <w:pStyle w:val="Normal"/>
        <w:ind w:left="-1080" w:hanging="0"/>
        <w:rPr>
          <w:rFonts w:ascii="Times New Roman" w:hAnsi="Times New Roman" w:cs="Times New Roman"/>
          <w:b/>
          <w:b/>
        </w:rPr>
      </w:pPr>
      <w:r>
        <w:rPr/>
        <w:drawing>
          <wp:inline distT="0" distB="0" distL="0" distR="0">
            <wp:extent cx="7239000" cy="5283200"/>
            <wp:effectExtent l="0" t="0" r="0" b="0"/>
            <wp:docPr id="3"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6" descr=""/>
                    <pic:cNvPicPr>
                      <a:picLocks noChangeAspect="1" noChangeArrowheads="1"/>
                    </pic:cNvPicPr>
                  </pic:nvPicPr>
                  <pic:blipFill>
                    <a:blip r:embed="rId5"/>
                    <a:stretch>
                      <a:fillRect/>
                    </a:stretch>
                  </pic:blipFill>
                  <pic:spPr bwMode="auto">
                    <a:xfrm>
                      <a:off x="0" y="0"/>
                      <a:ext cx="7239000" cy="5283200"/>
                    </a:xfrm>
                    <a:prstGeom prst="rect">
                      <a:avLst/>
                    </a:prstGeom>
                  </pic:spPr>
                </pic:pic>
              </a:graphicData>
            </a:graphic>
          </wp:inline>
        </w:drawing>
      </w:r>
      <w:r>
        <w:br w:type="page"/>
      </w:r>
    </w:p>
    <w:p>
      <w:pPr>
        <w:pStyle w:val="Normal"/>
        <w:rPr>
          <w:rFonts w:ascii="Times New Roman" w:hAnsi="Times New Roman" w:cs="Times New Roman"/>
        </w:rPr>
      </w:pPr>
      <w:r>
        <w:rPr>
          <w:rFonts w:cs="Times New Roman" w:ascii="Times New Roman" w:hAnsi="Times New Roman"/>
          <w:b/>
        </w:rPr>
        <w:t>Figure 3</w:t>
      </w:r>
      <w:r>
        <w:rPr>
          <w:rFonts w:cs="Times New Roman" w:ascii="Times New Roman" w:hAnsi="Times New Roman"/>
        </w:rPr>
        <w:t>: Variation in fire resistance scores as a function of historical fire return intervals.</w:t>
      </w:r>
    </w:p>
    <w:p>
      <w:pPr>
        <w:pStyle w:val="Normal"/>
        <w:ind w:left="-1080" w:hanging="0"/>
        <w:rPr>
          <w:rFonts w:ascii="Times New Roman" w:hAnsi="Times New Roman" w:cs="Times New Roman"/>
        </w:rPr>
      </w:pPr>
      <w:r>
        <w:rPr/>
        <w:drawing>
          <wp:inline distT="0" distB="0" distL="0" distR="3810">
            <wp:extent cx="7412990" cy="5410200"/>
            <wp:effectExtent l="0" t="0" r="0" b="0"/>
            <wp:docPr id="4"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5" descr=""/>
                    <pic:cNvPicPr>
                      <a:picLocks noChangeAspect="1" noChangeArrowheads="1"/>
                    </pic:cNvPicPr>
                  </pic:nvPicPr>
                  <pic:blipFill>
                    <a:blip r:embed="rId6"/>
                    <a:stretch>
                      <a:fillRect/>
                    </a:stretch>
                  </pic:blipFill>
                  <pic:spPr bwMode="auto">
                    <a:xfrm>
                      <a:off x="0" y="0"/>
                      <a:ext cx="7412990" cy="5410200"/>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rPr>
      </w:pPr>
      <w:r>
        <w:rPr>
          <w:rFonts w:cs="Times New Roman" w:ascii="Times New Roman" w:hAnsi="Times New Roman"/>
        </w:rPr>
      </w:r>
      <w:r>
        <w:br w:type="page"/>
      </w:r>
    </w:p>
    <w:p>
      <w:pPr>
        <w:sectPr>
          <w:footerReference w:type="default" r:id="rId7"/>
          <w:type w:val="nextPage"/>
          <w:pgSz w:w="12240" w:h="15840"/>
          <w:pgMar w:left="1440" w:right="1440" w:header="0" w:top="1440" w:footer="720" w:bottom="1440" w:gutter="0"/>
          <w:lnNumType w:countBy="1" w:restart="continuous"/>
          <w:pgNumType w:fmt="decimal"/>
          <w:formProt w:val="false"/>
          <w:textDirection w:val="lrTb"/>
          <w:docGrid w:type="default" w:linePitch="240" w:charSpace="4294961151"/>
        </w:sectPr>
        <w:pStyle w:val="Normal"/>
        <w:rPr>
          <w:rFonts w:ascii="Times New Roman" w:hAnsi="Times New Roman" w:cs="Times New Roman"/>
        </w:rPr>
      </w:pPr>
      <w:r>
        <w:rPr>
          <w:rFonts w:cs="Times New Roman" w:ascii="Times New Roman" w:hAnsi="Times New Roman"/>
          <w:b/>
        </w:rPr>
        <w:t>Figure 4:</w:t>
      </w:r>
      <w:r>
        <w:rPr>
          <w:rFonts w:cs="Times New Roman" w:ascii="Times New Roman" w:hAnsi="Times New Roman"/>
        </w:rPr>
        <w:t xml:space="preserve"> Potential imbalances between fire resistance traits and historical fire regimes. “Resistant” areas are defined as the 20% of forested areas with the highest fire resistance scores in areas defined as either intermediate (41-150 year) or infrequent (151-300 year) historical fire return intervals. “Vulnerable” areas are defined as the 20% of forested areas with the lowest fire resistance scores in areas defined as either intermediate or frequent (&lt;20 year) historical fire return intervals.</w:t>
      </w:r>
    </w:p>
    <w:p>
      <w:pPr>
        <w:pStyle w:val="Normal"/>
        <w:spacing w:lineRule="auto" w:line="480"/>
        <w:rPr>
          <w:rFonts w:ascii="Times New Roman" w:hAnsi="Times New Roman" w:cs="Times New Roman"/>
        </w:rPr>
      </w:pPr>
      <w:r>
        <w:rPr/>
        <w:drawing>
          <wp:inline distT="0" distB="0" distL="0" distR="2540">
            <wp:extent cx="7465060" cy="5031740"/>
            <wp:effectExtent l="0" t="0" r="0" b="0"/>
            <wp:docPr id="5"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descr=""/>
                    <pic:cNvPicPr>
                      <a:picLocks noChangeAspect="1" noChangeArrowheads="1"/>
                    </pic:cNvPicPr>
                  </pic:nvPicPr>
                  <pic:blipFill>
                    <a:blip r:embed="rId8"/>
                    <a:srcRect l="0" t="5506" r="1996" b="3947"/>
                    <a:stretch>
                      <a:fillRect/>
                    </a:stretch>
                  </pic:blipFill>
                  <pic:spPr bwMode="auto">
                    <a:xfrm>
                      <a:off x="0" y="0"/>
                      <a:ext cx="7465060" cy="5031740"/>
                    </a:xfrm>
                    <a:prstGeom prst="rect">
                      <a:avLst/>
                    </a:prstGeom>
                  </pic:spPr>
                </pic:pic>
              </a:graphicData>
            </a:graphic>
          </wp:inline>
        </w:drawing>
      </w:r>
    </w:p>
    <w:p>
      <w:pPr>
        <w:pStyle w:val="EndNoteBibliographyTitle"/>
        <w:rPr/>
      </w:pPr>
      <w:r>
        <w:fldChar w:fldCharType="begin"/>
      </w:r>
      <w:r>
        <w:instrText>ADDIN EN.REFLIST</w:instrText>
      </w:r>
      <w:r>
        <w:fldChar w:fldCharType="separate"/>
      </w:r>
      <w:bookmarkStart w:id="38" w:name="__Fieldmark__614_1295763006"/>
      <w:r>
        <w:rPr/>
      </w:r>
      <w:r>
        <w:rPr>
          <w:b/>
        </w:rPr>
        <w:t>Literature Cited</w:t>
      </w:r>
      <w:bookmarkEnd w:id="38"/>
      <w:r>
        <w:rPr>
          <w:b/>
        </w:rPr>
      </w:r>
      <w:r>
        <w:fldChar w:fldCharType="end"/>
      </w:r>
    </w:p>
    <w:p>
      <w:pPr>
        <w:pStyle w:val="EndNoteBibliographyTitle"/>
        <w:rPr>
          <w:b/>
          <w:b/>
        </w:rPr>
      </w:pPr>
      <w:r>
        <w:rPr>
          <w:b/>
        </w:rPr>
      </w:r>
    </w:p>
    <w:p>
      <w:pPr>
        <w:pStyle w:val="EndNoteBibliography"/>
        <w:ind w:left="420" w:hanging="420"/>
        <w:rPr/>
      </w:pPr>
      <w:bookmarkStart w:id="39" w:name="_ENREF_1"/>
      <w:bookmarkEnd w:id="39"/>
      <w:r>
        <w:rPr/>
        <w:t>Brown, J. K., and J. K. Smith. 2000. Wildland fire in ecosystems: effects of fire on flora. Ogden, UT: U.S. Department of Agriculture, Forest Service, Rocky Mountain Research Station.</w:t>
      </w:r>
    </w:p>
    <w:p>
      <w:pPr>
        <w:pStyle w:val="EndNoteBibliography"/>
        <w:ind w:left="420" w:hanging="420"/>
        <w:rPr/>
      </w:pPr>
      <w:bookmarkStart w:id="40" w:name="_ENREF_2"/>
      <w:bookmarkEnd w:id="40"/>
      <w:r>
        <w:rPr/>
        <w:t>FEIS. 2013. Fire Effects Information System. Plant species descriptions., USDA Forest Service, Rocky Mountain Research Station, Fire Sciences Laboratory, Missoula MT.</w:t>
      </w:r>
    </w:p>
    <w:p>
      <w:pPr>
        <w:pStyle w:val="EndNoteBibliography"/>
        <w:ind w:left="420" w:hanging="420"/>
        <w:rPr/>
      </w:pPr>
      <w:bookmarkStart w:id="41" w:name="_ENREF_3"/>
      <w:r>
        <w:rPr/>
        <w:t xml:space="preserve">Fonda, R. W. 2001. Burning Characteristics of Needles from Eight Pine Species. Forest Science </w:t>
      </w:r>
      <w:r>
        <w:rPr>
          <w:b/>
        </w:rPr>
        <w:t>47</w:t>
      </w:r>
      <w:bookmarkEnd w:id="41"/>
      <w:r>
        <w:rPr/>
        <w:t>:390-396.</w:t>
      </w:r>
    </w:p>
    <w:p>
      <w:pPr>
        <w:pStyle w:val="EndNoteBibliography"/>
        <w:ind w:left="420" w:hanging="420"/>
        <w:rPr/>
      </w:pPr>
      <w:bookmarkStart w:id="42" w:name="_ENREF_4"/>
      <w:r>
        <w:rPr/>
        <w:t xml:space="preserve">Fonda, R. W., L. A. Belanger, and L. L. Burley. 1998. Burning characteristics of western conifer needles. Northwest Science </w:t>
      </w:r>
      <w:r>
        <w:rPr>
          <w:b/>
        </w:rPr>
        <w:t>72</w:t>
      </w:r>
      <w:bookmarkEnd w:id="42"/>
      <w:r>
        <w:rPr/>
        <w:t>:1-9.</w:t>
      </w:r>
    </w:p>
    <w:p>
      <w:pPr>
        <w:pStyle w:val="EndNoteBibliography"/>
        <w:ind w:left="420" w:hanging="420"/>
        <w:rPr/>
      </w:pPr>
      <w:bookmarkStart w:id="43" w:name="_ENREF_5"/>
      <w:r>
        <w:rPr/>
        <w:t xml:space="preserve">Hijmans, R., and J. van Etten. 2014. raster: Geographic data analysis and modeling. R package version </w:t>
      </w:r>
      <w:r>
        <w:rPr>
          <w:b/>
        </w:rPr>
        <w:t>517</w:t>
      </w:r>
      <w:bookmarkEnd w:id="43"/>
      <w:r>
        <w:rPr/>
        <w:t>:2.2-12.</w:t>
      </w:r>
    </w:p>
    <w:p>
      <w:pPr>
        <w:pStyle w:val="EndNoteBibliography"/>
        <w:ind w:left="420" w:hanging="420"/>
        <w:rPr/>
      </w:pPr>
      <w:bookmarkStart w:id="44" w:name="_ENREF_6"/>
      <w:r>
        <w:rPr/>
        <w:t xml:space="preserve">Hood, S. M., C. W. McHugh, K. C. Ryan, E. Reinhardt, and S. L. Smith. 2007. Evaluation of a post-fire tree mortality model for western USA conifers. International Journal of Wildland Fire </w:t>
      </w:r>
      <w:r>
        <w:rPr>
          <w:b/>
        </w:rPr>
        <w:t>16</w:t>
      </w:r>
      <w:bookmarkEnd w:id="44"/>
      <w:r>
        <w:rPr/>
        <w:t>:679-689.</w:t>
      </w:r>
    </w:p>
    <w:p>
      <w:pPr>
        <w:pStyle w:val="EndNoteBibliography"/>
        <w:ind w:left="420" w:hanging="420"/>
        <w:rPr/>
      </w:pPr>
      <w:bookmarkStart w:id="45" w:name="_ENREF_7"/>
      <w:r>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Pr>
          <w:b/>
        </w:rPr>
        <w:t>14</w:t>
      </w:r>
      <w:bookmarkEnd w:id="45"/>
      <w:r>
        <w:rPr/>
        <w:t>:369-378.</w:t>
      </w:r>
    </w:p>
    <w:p>
      <w:pPr>
        <w:pStyle w:val="EndNoteBibliography"/>
        <w:ind w:left="420" w:hanging="420"/>
        <w:rPr/>
      </w:pPr>
      <w:bookmarkStart w:id="46" w:name="_ENREF_8"/>
      <w:r>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Pr>
          <w:b/>
        </w:rPr>
        <w:t>17</w:t>
      </w:r>
      <w:bookmarkEnd w:id="46"/>
      <w:r>
        <w:rPr/>
        <w:t>:2905-2935.</w:t>
      </w:r>
    </w:p>
    <w:p>
      <w:pPr>
        <w:pStyle w:val="EndNoteBibliography"/>
        <w:ind w:left="420" w:hanging="420"/>
        <w:rPr/>
      </w:pPr>
      <w:bookmarkStart w:id="47" w:name="_ENREF_9"/>
      <w:r>
        <w:rPr/>
        <w:t xml:space="preserve">Keeley, J. E., J. G. Pausas, P. W. Rundel, W. J. Bond, and R. A. Bradstock. 2011. Fire as an evolutionary pressure shaping plant traits. Trends in Plant Science </w:t>
      </w:r>
      <w:r>
        <w:rPr>
          <w:b/>
        </w:rPr>
        <w:t>16</w:t>
      </w:r>
      <w:bookmarkEnd w:id="47"/>
      <w:r>
        <w:rPr/>
        <w:t>:406-411.</w:t>
      </w:r>
    </w:p>
    <w:p>
      <w:pPr>
        <w:pStyle w:val="EndNoteBibliography"/>
        <w:ind w:left="420" w:hanging="420"/>
        <w:rPr/>
      </w:pPr>
      <w:bookmarkStart w:id="48" w:name="_ENREF_10"/>
      <w:bookmarkEnd w:id="48"/>
      <w:r>
        <w:rPr/>
        <w:t>Larson, A. J., R. T. Belote, C. A. Cansler, S. A. Parks, and M. Dietz. 2013. Latent Resilience in Ponderosa Pine Forest: Effects of Resumed Frequent Fire. Ecological Applications.</w:t>
      </w:r>
    </w:p>
    <w:p>
      <w:pPr>
        <w:pStyle w:val="EndNoteBibliography"/>
        <w:ind w:left="420" w:hanging="420"/>
        <w:rPr/>
      </w:pPr>
      <w:bookmarkStart w:id="49" w:name="_ENREF_11"/>
      <w:r>
        <w:rPr/>
        <w:t xml:space="preserve">Millar, C. I., and N. L. Stephenson. 2015. Temperate forest health in an era of emerging megadisturbance. Science </w:t>
      </w:r>
      <w:r>
        <w:rPr>
          <w:b/>
        </w:rPr>
        <w:t>349</w:t>
      </w:r>
      <w:bookmarkEnd w:id="49"/>
      <w:r>
        <w:rPr/>
        <w:t>:823-826.</w:t>
      </w:r>
    </w:p>
    <w:p>
      <w:pPr>
        <w:pStyle w:val="EndNoteBibliography"/>
        <w:ind w:left="420" w:hanging="420"/>
        <w:rPr/>
      </w:pPr>
      <w:bookmarkStart w:id="50" w:name="_ENREF_12"/>
      <w:r>
        <w:rPr/>
        <w:t xml:space="preserve">Naficy, C., A. Sala, E. G. Keeling, J. Graham, and T. H. DeLuca. 2010. Interactive effects of historical logging and fire exclusion on ponderosa pine forest structure in the northern Rockies. Ecological Applications </w:t>
      </w:r>
      <w:r>
        <w:rPr>
          <w:b/>
        </w:rPr>
        <w:t>20</w:t>
      </w:r>
      <w:bookmarkEnd w:id="50"/>
      <w:r>
        <w:rPr/>
        <w:t>:1851-1864.</w:t>
      </w:r>
    </w:p>
    <w:p>
      <w:pPr>
        <w:pStyle w:val="EndNoteBibliography"/>
        <w:ind w:left="420" w:hanging="420"/>
        <w:rPr/>
      </w:pPr>
      <w:bookmarkStart w:id="51" w:name="_ENREF_13"/>
      <w:r>
        <w:rPr/>
        <w:t xml:space="preserve">Pausas, J. G. 2015. Bark thickness and fire regime. Functional Ecology </w:t>
      </w:r>
      <w:r>
        <w:rPr>
          <w:b/>
        </w:rPr>
        <w:t>29</w:t>
      </w:r>
      <w:bookmarkEnd w:id="51"/>
      <w:r>
        <w:rPr/>
        <w:t>:315-327.</w:t>
      </w:r>
    </w:p>
    <w:p>
      <w:pPr>
        <w:pStyle w:val="EndNoteBibliography"/>
        <w:ind w:left="420" w:hanging="420"/>
        <w:rPr/>
      </w:pPr>
      <w:bookmarkStart w:id="52" w:name="_ENREF_14"/>
      <w:r>
        <w:rPr/>
        <w:t xml:space="preserve">Pausas, J. G., J. E. Keeley, and D. W. Schwilk. 2017. Flammability as an ecological and evolutionary driver. Journal of Ecology </w:t>
      </w:r>
      <w:r>
        <w:rPr>
          <w:b/>
        </w:rPr>
        <w:t>105</w:t>
      </w:r>
      <w:bookmarkEnd w:id="52"/>
      <w:r>
        <w:rPr/>
        <w:t>:289-297.</w:t>
      </w:r>
    </w:p>
    <w:p>
      <w:pPr>
        <w:pStyle w:val="EndNoteBibliography"/>
        <w:ind w:left="420" w:hanging="420"/>
        <w:rPr/>
      </w:pPr>
      <w:bookmarkStart w:id="53" w:name="_ENREF_15"/>
      <w:r>
        <w:rPr/>
        <w:t xml:space="preserve">Pellegrini, A. F. A., W. R. L. Anderegg, C. E. T. Paine, W. A. Hoffmann, T. Kartzinel, S. S. Rabin, D. Sheil, A. C. Franco, and S. W. Pacala. 2017. Convergence of bark investment according to fire and climate structures ecosystem vulnerability to future change. Ecology Letters </w:t>
      </w:r>
      <w:r>
        <w:rPr>
          <w:b/>
        </w:rPr>
        <w:t>20</w:t>
      </w:r>
      <w:bookmarkEnd w:id="53"/>
      <w:r>
        <w:rPr/>
        <w:t>:307-316.</w:t>
      </w:r>
    </w:p>
    <w:p>
      <w:pPr>
        <w:pStyle w:val="EndNoteBibliography"/>
        <w:ind w:left="420" w:hanging="420"/>
        <w:rPr/>
      </w:pPr>
      <w:bookmarkStart w:id="54" w:name="_ENREF_16"/>
      <w:bookmarkEnd w:id="54"/>
      <w:r>
        <w:rPr/>
        <w:t>Reinhardt, E. D., and N. L. Crookston. 2003. The Fire and Fuels Extension to the Forest Vegetation Simulator. USDA Forest Service Gen. Tech. Rep. RMRS-GTR-116, Ogden, UT.</w:t>
      </w:r>
    </w:p>
    <w:p>
      <w:pPr>
        <w:pStyle w:val="EndNoteBibliography"/>
        <w:ind w:left="420" w:hanging="420"/>
        <w:rPr/>
      </w:pPr>
      <w:bookmarkStart w:id="55" w:name="_ENREF_17"/>
      <w:r>
        <w:rPr/>
        <w:t xml:space="preserve">Riemann, R., B. T. Wilson, A. Lister, and S. Parks. 2010. An effective assessment protocol for continuous geospatial datasets of forest characteristics using USFS Forest Inventory and Analysis (FIA) data. Remote Sensing of Environment </w:t>
      </w:r>
      <w:r>
        <w:rPr>
          <w:b/>
        </w:rPr>
        <w:t>114</w:t>
      </w:r>
      <w:bookmarkEnd w:id="55"/>
      <w:r>
        <w:rPr/>
        <w:t>:2337-2352.</w:t>
      </w:r>
    </w:p>
    <w:p>
      <w:pPr>
        <w:pStyle w:val="EndNoteBibliography"/>
        <w:ind w:left="420" w:hanging="420"/>
        <w:rPr/>
      </w:pPr>
      <w:bookmarkStart w:id="56" w:name="_ENREF_18"/>
      <w:r>
        <w:rPr/>
        <w:t xml:space="preserve">Rollins, M. G. 2009. LANDFIRE: a nationally consistent vegetation, wildland fire, and fuel assessment. International Journal of Wildland Fire </w:t>
      </w:r>
      <w:r>
        <w:rPr>
          <w:b/>
        </w:rPr>
        <w:t>18</w:t>
      </w:r>
      <w:bookmarkEnd w:id="56"/>
      <w:r>
        <w:rPr/>
        <w:t>:235-249.</w:t>
      </w:r>
    </w:p>
    <w:p>
      <w:pPr>
        <w:pStyle w:val="EndNoteBibliography"/>
        <w:ind w:left="420" w:hanging="420"/>
        <w:rPr/>
      </w:pPr>
      <w:bookmarkStart w:id="57" w:name="_ENREF_19"/>
      <w:r>
        <w:rPr/>
        <w:t xml:space="preserve">Safford, H. D., and J. T. Stevens. </w:t>
      </w:r>
      <w:r>
        <w:rPr>
          <w:i/>
        </w:rPr>
        <w:t>in press</w:t>
      </w:r>
      <w:bookmarkEnd w:id="57"/>
      <w:r>
        <w:rPr/>
        <w:t>. Natural Range of Variation (NRV) for yellow pine and mixed conifer forests in the Sierra Nevada, southern Cascades, and Modoc and Inyo National Forests, California, USA. USDA Forest Service, Pacific Southwest Research Station. General Technical Report PSW-GTR-___, Albany, CA.</w:t>
      </w:r>
    </w:p>
    <w:p>
      <w:pPr>
        <w:pStyle w:val="EndNoteBibliography"/>
        <w:ind w:left="420" w:hanging="420"/>
        <w:rPr/>
      </w:pPr>
      <w:bookmarkStart w:id="58" w:name="_ENREF_20"/>
      <w:r>
        <w:rPr/>
        <w:t xml:space="preserve">Schoennagel, T., and C. R. Nelson. 2011. Restoration relevance of recent National Fire Plan treatments in forests of the western United States. Frontiers in Ecology and the Environment </w:t>
      </w:r>
      <w:r>
        <w:rPr>
          <w:b/>
        </w:rPr>
        <w:t>9</w:t>
      </w:r>
      <w:bookmarkEnd w:id="58"/>
      <w:r>
        <w:rPr/>
        <w:t>:271-277.</w:t>
      </w:r>
    </w:p>
    <w:p>
      <w:pPr>
        <w:pStyle w:val="EndNoteBibliography"/>
        <w:ind w:left="420" w:hanging="420"/>
        <w:rPr/>
      </w:pPr>
      <w:bookmarkStart w:id="59" w:name="_ENREF_21"/>
      <w:r>
        <w:rPr/>
        <w:t xml:space="preserve">Schwilk, D. W., and D. D. Ackerly. 2001. Flammability and serotiny as strategies: correlated evolution in pines. Oikos </w:t>
      </w:r>
      <w:r>
        <w:rPr>
          <w:b/>
        </w:rPr>
        <w:t>94</w:t>
      </w:r>
      <w:bookmarkEnd w:id="59"/>
      <w:r>
        <w:rPr/>
        <w:t>:326-336.</w:t>
      </w:r>
    </w:p>
    <w:p>
      <w:pPr>
        <w:pStyle w:val="EndNoteBibliography"/>
        <w:ind w:left="420" w:hanging="420"/>
        <w:rPr/>
      </w:pPr>
      <w:bookmarkStart w:id="60" w:name="_ENREF_22"/>
      <w:r>
        <w:rPr/>
        <w:t xml:space="preserve">Schwilk, D. W., and A. C. Caprio. 2011. Scaling from leaf traits to fire behaviour: community composition predicts fire severity in a temperate forest. Journal of Ecology </w:t>
      </w:r>
      <w:r>
        <w:rPr>
          <w:b/>
        </w:rPr>
        <w:t>99</w:t>
      </w:r>
      <w:bookmarkEnd w:id="60"/>
      <w:r>
        <w:rPr/>
        <w:t>:970-980.</w:t>
      </w:r>
    </w:p>
    <w:p>
      <w:pPr>
        <w:pStyle w:val="EndNoteBibliography"/>
        <w:ind w:left="420" w:hanging="420"/>
        <w:rPr/>
      </w:pPr>
      <w:bookmarkStart w:id="61" w:name="_ENREF_23"/>
      <w:r>
        <w:rPr/>
        <w:t xml:space="preserve">Steel, Z. L., H. D. Safford, and J. H. Viers. 2015. The fire frequency-severity relationship and the legacy of fire suppression in California forests. Ecosphere </w:t>
      </w:r>
      <w:r>
        <w:rPr>
          <w:b/>
        </w:rPr>
        <w:t>6</w:t>
      </w:r>
      <w:bookmarkEnd w:id="61"/>
      <w:r>
        <w:rPr/>
        <w:t>:art8.</w:t>
      </w:r>
    </w:p>
    <w:p>
      <w:pPr>
        <w:pStyle w:val="EndNoteBibliography"/>
        <w:ind w:left="420" w:hanging="420"/>
        <w:rPr/>
      </w:pPr>
      <w:bookmarkStart w:id="62" w:name="_ENREF_24"/>
      <w:r>
        <w:rPr/>
        <w:t xml:space="preserve">USDA Forest Service FIA Program. 2014. Forest Inventory and Analysis National Core Field Guide. </w:t>
      </w:r>
      <w:hyperlink r:id="rId9">
        <w:r>
          <w:rPr>
            <w:rStyle w:val="InternetLink"/>
            <w:rFonts w:cs="" w:ascii="Cambria" w:hAnsi="Cambria" w:asciiTheme="minorHAnsi" w:cstheme="minorBidi" w:hAnsiTheme="minorHAnsi"/>
          </w:rPr>
          <w:t>http://www.fia.fs.fed.us/library/field-guides-methods-proc/docs/2014/Core FIA field guide_6-1.pdf</w:t>
        </w:r>
      </w:hyperlink>
      <w:bookmarkEnd w:id="62"/>
      <w:r>
        <w:rPr/>
        <w:t xml:space="preserve"> </w:t>
      </w:r>
    </w:p>
    <w:p>
      <w:pPr>
        <w:pStyle w:val="EndNoteBibliography"/>
        <w:ind w:left="420" w:hanging="420"/>
        <w:rPr/>
      </w:pPr>
      <w:bookmarkStart w:id="63" w:name="_ENREF_25"/>
      <w:bookmarkEnd w:id="63"/>
      <w:r>
        <w:rPr/>
        <w:t>Varner, J. M., J. Kane, J. Kreye, and E. Engber. 2015. The Flammability of Forest and Woodland Litter: a Synthesis. Current Forestry Reports:1-9.</w:t>
      </w:r>
    </w:p>
    <w:p>
      <w:pPr>
        <w:pStyle w:val="EndNoteBibliography"/>
        <w:ind w:left="420" w:hanging="420"/>
        <w:rPr/>
      </w:pPr>
      <w:bookmarkStart w:id="64" w:name="_ENREF_26"/>
      <w:r>
        <w:rPr/>
        <w:t>Wilson, B. T., A. J. Lister, R. I. Riemann, and D. M. Griffith. 2013. Live tree species basal area of the contiguous United States (2000-2009).</w:t>
      </w:r>
      <w:r>
        <w:rPr>
          <w:i/>
        </w:rPr>
        <w:t>in</w:t>
      </w:r>
      <w:bookmarkEnd w:id="64"/>
      <w:r>
        <w:rPr/>
        <w:t xml:space="preserve"> R. M. R. S. USDA Forest Service, editor., Newtown Square, PA.</w:t>
      </w:r>
    </w:p>
    <w:p>
      <w:pPr>
        <w:pStyle w:val="EndNoteBibliography"/>
        <w:ind w:left="420" w:hanging="420"/>
        <w:rPr/>
      </w:pPr>
      <w:bookmarkStart w:id="65" w:name="_ENREF_27"/>
      <w:bookmarkEnd w:id="65"/>
      <w:r>
        <w:rPr/>
        <w:t>Yocom-Kent, L. L., P. Z. Fulé, W. A. Bunn, and E. G. Gdula. 2015. Historical high-severity fire patches in mixed-conifer forests. Canadian Journal of Forest Research:1587-1596.</w:t>
      </w:r>
    </w:p>
    <w:p>
      <w:pPr>
        <w:sectPr>
          <w:footerReference w:type="default" r:id="rId10"/>
          <w:type w:val="nextPage"/>
          <w:pgSz w:w="12240" w:h="15840"/>
          <w:pgMar w:left="1440" w:right="1440" w:header="0" w:top="1440" w:footer="720" w:bottom="1440" w:gutter="0"/>
          <w:lnNumType w:countBy="1" w:restart="continuous"/>
          <w:pgNumType w:fmt="decimal"/>
          <w:formProt w:val="false"/>
          <w:textDirection w:val="lrTb"/>
          <w:docGrid w:type="default" w:linePitch="240" w:charSpace="4294961151"/>
        </w:sectPr>
        <w:pStyle w:val="Normal"/>
        <w:spacing w:lineRule="auto" w:line="480"/>
        <w:rPr>
          <w:rFonts w:ascii="Times New Roman" w:hAnsi="Times New Roman" w:cs="Times New Roman"/>
        </w:rPr>
      </w:pPr>
      <w:r>
        <w:rPr>
          <w:rFonts w:cs="Times New Roman" w:ascii="Times New Roman" w:hAnsi="Times New Roman"/>
        </w:rPr>
      </w:r>
    </w:p>
    <w:p>
      <w:pPr>
        <w:pStyle w:val="Normal"/>
        <w:rPr>
          <w:rFonts w:ascii="Times New Roman" w:hAnsi="Times New Roman" w:cs="Times New Roman"/>
          <w:b/>
          <w:b/>
        </w:rPr>
      </w:pPr>
      <w:r>
        <w:rPr>
          <w:rFonts w:cs="Times New Roman" w:ascii="Times New Roman" w:hAnsi="Times New Roman"/>
          <w:b/>
        </w:rPr>
        <w:t>Supplementary Tables and Figures</w:t>
      </w:r>
    </w:p>
    <w:p>
      <w:pPr>
        <w:pStyle w:val="Normal"/>
        <w:spacing w:lineRule="auto" w:line="480"/>
        <w:rPr>
          <w:rFonts w:ascii="Times New Roman" w:hAnsi="Times New Roman" w:cs="Times New Roman"/>
        </w:rPr>
      </w:pPr>
      <w:r>
        <w:rPr>
          <w:rFonts w:cs="Times New Roman" w:ascii="Times New Roman" w:hAnsi="Times New Roman"/>
          <w:b/>
        </w:rPr>
        <w:t>Table S1</w:t>
      </w:r>
      <w:r>
        <w:rPr>
          <w:rFonts w:cs="Times New Roman" w:ascii="Times New Roman" w:hAnsi="Times New Roman"/>
        </w:rPr>
        <w:t xml:space="preserve">: Trait data and fire resistance scores (FRS) for species used in the analysis. Bark thickness multipliers were set to NA for both species of </w:t>
      </w:r>
      <w:r>
        <w:rPr>
          <w:rFonts w:cs="Times New Roman" w:ascii="Times New Roman" w:hAnsi="Times New Roman"/>
          <w:i/>
        </w:rPr>
        <w:t>Tsuga</w:t>
      </w:r>
      <w:r>
        <w:rPr>
          <w:rFonts w:cs="Times New Roman" w:ascii="Times New Roman" w:hAnsi="Times New Roman"/>
        </w:rPr>
        <w:t>.</w:t>
      </w:r>
    </w:p>
    <w:tbl>
      <w:tblPr>
        <w:tblW w:w="14672" w:type="dxa"/>
        <w:jc w:val="left"/>
        <w:tblInd w:w="-702" w:type="dxa"/>
        <w:tblBorders/>
        <w:tblCellMar>
          <w:top w:w="0" w:type="dxa"/>
          <w:left w:w="108" w:type="dxa"/>
          <w:bottom w:w="0" w:type="dxa"/>
          <w:right w:w="108" w:type="dxa"/>
        </w:tblCellMar>
        <w:tblLook w:val="04a0" w:noVBand="1" w:noHBand="0" w:lastColumn="0" w:firstColumn="1" w:lastRow="0" w:firstRow="1"/>
      </w:tblPr>
      <w:tblGrid>
        <w:gridCol w:w="2548"/>
        <w:gridCol w:w="961"/>
        <w:gridCol w:w="860"/>
        <w:gridCol w:w="860"/>
        <w:gridCol w:w="883"/>
        <w:gridCol w:w="920"/>
        <w:gridCol w:w="1027"/>
        <w:gridCol w:w="566"/>
        <w:gridCol w:w="961"/>
        <w:gridCol w:w="716"/>
        <w:gridCol w:w="839"/>
        <w:gridCol w:w="884"/>
        <w:gridCol w:w="920"/>
        <w:gridCol w:w="1027"/>
        <w:gridCol w:w="700"/>
      </w:tblGrid>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r>
          </w:p>
        </w:tc>
        <w:tc>
          <w:tcPr>
            <w:tcW w:w="5511" w:type="dxa"/>
            <w:gridSpan w:val="6"/>
            <w:tcBorders>
              <w:bottom w:val="single" w:sz="4" w:space="0" w:color="00000A"/>
              <w:insideH w:val="single" w:sz="4" w:space="0" w:color="00000A"/>
            </w:tcBorders>
            <w:shd w:color="auto" w:fill="auto" w:val="clear"/>
            <w:vAlign w:val="bottom"/>
          </w:tcPr>
          <w:p>
            <w:pPr>
              <w:pStyle w:val="Normal"/>
              <w:jc w:val="center"/>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Values</w:t>
            </w:r>
          </w:p>
        </w:tc>
        <w:tc>
          <w:tcPr>
            <w:tcW w:w="566" w:type="dxa"/>
            <w:tcBorders/>
            <w:shd w:color="auto" w:fill="auto" w:val="clear"/>
            <w:vAlign w:val="bottom"/>
          </w:tcPr>
          <w:p>
            <w:pPr>
              <w:pStyle w:val="Normal"/>
              <w:jc w:val="center"/>
              <w:rPr>
                <w:rFonts w:ascii="Calibri" w:hAnsi="Calibri" w:eastAsia="Times New Roman" w:cs="Times New Roman"/>
                <w:color w:val="000000"/>
                <w:lang w:eastAsia="en-US"/>
              </w:rPr>
            </w:pPr>
            <w:r>
              <w:rPr>
                <w:rFonts w:eastAsia="Times New Roman" w:cs="Times New Roman" w:ascii="Calibri" w:hAnsi="Calibri"/>
                <w:color w:val="000000"/>
                <w:lang w:eastAsia="en-US"/>
              </w:rPr>
            </w:r>
          </w:p>
        </w:tc>
        <w:tc>
          <w:tcPr>
            <w:tcW w:w="5347" w:type="dxa"/>
            <w:gridSpan w:val="6"/>
            <w:tcBorders>
              <w:bottom w:val="single" w:sz="4" w:space="0" w:color="00000A"/>
              <w:insideH w:val="single" w:sz="4" w:space="0" w:color="00000A"/>
            </w:tcBorders>
            <w:shd w:color="auto" w:fill="auto" w:val="clear"/>
            <w:vAlign w:val="bottom"/>
          </w:tcPr>
          <w:p>
            <w:pPr>
              <w:pStyle w:val="Normal"/>
              <w:jc w:val="center"/>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Quantiles</w:t>
            </w:r>
          </w:p>
        </w:tc>
        <w:tc>
          <w:tcPr>
            <w:tcW w:w="700"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r>
          </w:p>
        </w:tc>
      </w:tr>
      <w:tr>
        <w:trPr>
          <w:trHeight w:val="660" w:hRule="atLeast"/>
        </w:trPr>
        <w:tc>
          <w:tcPr>
            <w:tcW w:w="2548" w:type="dxa"/>
            <w:tcBorders>
              <w:bottom w:val="single" w:sz="4" w:space="0" w:color="00000A"/>
              <w:insideH w:val="single" w:sz="4" w:space="0" w:color="00000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Scientific_Name</w:t>
            </w:r>
          </w:p>
        </w:tc>
        <w:tc>
          <w:tcPr>
            <w:tcW w:w="961"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Bark thickness </w:t>
            </w:r>
          </w:p>
        </w:tc>
        <w:tc>
          <w:tcPr>
            <w:tcW w:w="860"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Plant height </w:t>
            </w:r>
          </w:p>
        </w:tc>
        <w:tc>
          <w:tcPr>
            <w:tcW w:w="860"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Self pruning </w:t>
            </w:r>
          </w:p>
        </w:tc>
        <w:tc>
          <w:tcPr>
            <w:tcW w:w="883"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Flame duration </w:t>
            </w:r>
          </w:p>
        </w:tc>
        <w:tc>
          <w:tcPr>
            <w:tcW w:w="920"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Flame ht </w:t>
            </w:r>
          </w:p>
        </w:tc>
        <w:tc>
          <w:tcPr>
            <w:tcW w:w="1027"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Percent consumed </w:t>
            </w:r>
          </w:p>
        </w:tc>
        <w:tc>
          <w:tcPr>
            <w:tcW w:w="566"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w:t>
            </w:r>
          </w:p>
        </w:tc>
        <w:tc>
          <w:tcPr>
            <w:tcW w:w="961"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Bark thickness </w:t>
            </w:r>
          </w:p>
        </w:tc>
        <w:tc>
          <w:tcPr>
            <w:tcW w:w="716"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Plant height </w:t>
            </w:r>
          </w:p>
        </w:tc>
        <w:tc>
          <w:tcPr>
            <w:tcW w:w="839"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Self pruning </w:t>
            </w:r>
          </w:p>
        </w:tc>
        <w:tc>
          <w:tcPr>
            <w:tcW w:w="884"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Flame duration </w:t>
            </w:r>
          </w:p>
        </w:tc>
        <w:tc>
          <w:tcPr>
            <w:tcW w:w="920"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Flame ht </w:t>
            </w:r>
          </w:p>
        </w:tc>
        <w:tc>
          <w:tcPr>
            <w:tcW w:w="1027"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Percent consumed </w:t>
            </w:r>
          </w:p>
        </w:tc>
        <w:tc>
          <w:tcPr>
            <w:tcW w:w="700" w:type="dxa"/>
            <w:tcBorders>
              <w:bottom w:val="single" w:sz="4" w:space="0" w:color="00000A"/>
              <w:insideH w:val="single" w:sz="4" w:space="0" w:color="00000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 xml:space="preserve"> </w:t>
            </w:r>
            <w:r>
              <w:rPr>
                <w:rFonts w:eastAsia="Times New Roman" w:cs="Times New Roman" w:ascii="Times New Roman" w:hAnsi="Times New Roman"/>
                <w:color w:val="000000"/>
                <w:sz w:val="20"/>
                <w:szCs w:val="20"/>
                <w:lang w:eastAsia="en-US"/>
              </w:rPr>
              <w:t xml:space="preserve">FRS </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Sequoia_sempervirens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2.06</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95.17</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73.40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59.40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86.10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0.93</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0.87</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0.91</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Pinus_jeffreyi</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1.73</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51.42</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79.20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67.30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90.00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0.81</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0.81</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0.76</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0.87</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0.87</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0.93</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0.87</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Larix_occidentalis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1.60</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51.10</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0.78</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0.78</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0.66</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0.80</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Pinus_lambertiana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1.83</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62.29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128.50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55.60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77.10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0.89</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0.89</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0.93</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0.33</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0.67</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0.67</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0.80</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Pinus_ponderosa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1.60</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41.23</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79.70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77.00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92.00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0.78</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0.78</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0.45</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0.80</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Sequoiadendron_giganteum</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2.06</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85.58</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8.00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148.50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42.60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75.80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0.97</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0.85</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0.27</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0.47</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0.60</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0.76</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Pinus_monticola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62.13</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6.00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90.29</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75.14</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82.78</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0.37</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0.37</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0.90</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0.81</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0.93</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0.80</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0.72</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Calocedrus_decurrens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1.79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48.08</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0.85</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0.85</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0.55</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0.72</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Abies_procera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1.14</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55.12</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0.52</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0.52</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0.83</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0.71</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Chamaecyparis_lawsonia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2.06</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50.00</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3.00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0.62</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0.35</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0.66</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Abies_grandis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1.17</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59.43</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0.56</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0.56</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0.86</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0.46</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0.63</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Pseudotsuga_menziesii</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1.60</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54.26</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105.80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26.20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26.60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0.78</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0.78</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0.79</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0.47</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0.20</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0.61</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Abies_amabilis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1.19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51.27</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79.80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38.40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32.00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0.59</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0.59</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0.72</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0.73</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0.27</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0.27</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0.60</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Abies_magnifica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0.99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46.79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0.44</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0.44</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0.52</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0.57</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Thuja_plicata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0.89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51.19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113.20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42.40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45.70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0.37</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0.37</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0.69</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0.33</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0.53</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Abies_concolor</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1.22</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46.31</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0.63</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0.63</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0.48</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0.46</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0.52</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Tsuga_mertensiana</w:t>
            </w:r>
          </w:p>
        </w:tc>
        <w:tc>
          <w:tcPr>
            <w:tcW w:w="961" w:type="dxa"/>
            <w:tcBorders/>
            <w:shd w:color="auto" w:fill="auto" w:val="clear"/>
            <w:vAlign w:val="bottom"/>
          </w:tcPr>
          <w:p>
            <w:pPr>
              <w:pStyle w:val="Normal"/>
              <w:jc w:val="right"/>
              <w:rPr>
                <w:rFonts w:ascii="Times New Roman" w:hAnsi="Times New Roman" w:eastAsia="Times New Roman" w:cs="Times New Roman"/>
                <w:i/>
                <w:i/>
                <w:color w:val="000000"/>
                <w:sz w:val="20"/>
                <w:szCs w:val="20"/>
                <w:lang w:eastAsia="en-US"/>
              </w:rPr>
            </w:pPr>
            <w:r>
              <w:rPr>
                <w:rFonts w:eastAsia="Times New Roman" w:cs="Times New Roman" w:ascii="Times New Roman" w:hAnsi="Times New Roman"/>
                <w:i/>
                <w:color w:val="000000"/>
                <w:sz w:val="20"/>
                <w:szCs w:val="20"/>
                <w:lang w:eastAsia="en-US"/>
              </w:rPr>
              <w:t>5.59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25.00</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0.24</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0.49</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Tsuga_heterophylla</w:t>
            </w:r>
          </w:p>
        </w:tc>
        <w:tc>
          <w:tcPr>
            <w:tcW w:w="961" w:type="dxa"/>
            <w:tcBorders/>
            <w:shd w:color="auto" w:fill="auto" w:val="clear"/>
            <w:vAlign w:val="bottom"/>
          </w:tcPr>
          <w:p>
            <w:pPr>
              <w:pStyle w:val="Normal"/>
              <w:jc w:val="right"/>
              <w:rPr>
                <w:rFonts w:ascii="Times New Roman" w:hAnsi="Times New Roman" w:eastAsia="Times New Roman" w:cs="Times New Roman"/>
                <w:i/>
                <w:i/>
                <w:color w:val="000000"/>
                <w:sz w:val="20"/>
                <w:szCs w:val="20"/>
                <w:lang w:eastAsia="en-US"/>
              </w:rPr>
            </w:pPr>
            <w:r>
              <w:rPr>
                <w:rFonts w:eastAsia="Times New Roman" w:cs="Times New Roman" w:ascii="Times New Roman" w:hAnsi="Times New Roman"/>
                <w:i/>
                <w:color w:val="000000"/>
                <w:sz w:val="20"/>
                <w:szCs w:val="20"/>
                <w:lang w:eastAsia="en-US"/>
              </w:rPr>
              <w:t>4.95</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48.13</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68.40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24.60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18.80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0.59</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0.46</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0.13</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0.07</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0.47</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Pinus_contorta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0.71</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26.06</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3.00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101.18</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58.14</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79.87</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0.22</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0.22</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0.28</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0.35</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0.53</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0.73</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0.73</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0.42</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Picea_engelmannii</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0.91</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37.19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0.41</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0.41</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0.41</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0.37</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Abies_lasiocarpa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1.04</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27.41</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79.80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16.70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25.60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0.48</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0.48</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0.34</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0.73</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0.07</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0.13</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0.35</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Pinus_flexilis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0.76</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17.14</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154.57</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55.29</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71.70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0.30</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0.30</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0.17</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0.20</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0.53</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0.31</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Pinus_edulis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1.57</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13.53</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253.86</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40.00</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62.20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0.67</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0.67</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0.07</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0.08</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0.07</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0.33</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0.40</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0.27</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Pinus_albicaulis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0.76</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17.59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182.86</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48.43</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63.40</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0.30</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0.30</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0.21</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0.08</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0.13</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0.53</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0.47</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0.26</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Picea_sitchensis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0.69</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27.08</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0.19</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0.19</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0.31</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0.26</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Chamaecyparis_nootkatensis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0.56</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35.44</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0.04</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0.04</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0.38</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0.21</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Juniperus_occidentalis</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0.64</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15.87</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2.00</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0.15</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0.15</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0.10</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0.27</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0.17</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Picea_glauca</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0.64</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16.26</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0.15</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0.15</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0.14</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0.14</w:t>
            </w:r>
          </w:p>
        </w:tc>
      </w:tr>
      <w:tr>
        <w:trPr>
          <w:trHeight w:val="300" w:hRule="atLeast"/>
        </w:trPr>
        <w:tc>
          <w:tcPr>
            <w:tcW w:w="2548" w:type="dxa"/>
            <w:tcBorders/>
            <w:shd w:color="auto" w:fill="auto" w:val="clear"/>
            <w:vAlign w:val="bottom"/>
          </w:tcPr>
          <w:p>
            <w:pPr>
              <w:pStyle w:val="Normal"/>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Juniperus_scopulorum</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0.64</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11.58</w:t>
            </w:r>
          </w:p>
        </w:tc>
        <w:tc>
          <w:tcPr>
            <w:tcW w:w="86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883"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56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0.15</w:t>
            </w:r>
          </w:p>
        </w:tc>
        <w:tc>
          <w:tcPr>
            <w:tcW w:w="961"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0.15</w:t>
            </w:r>
          </w:p>
        </w:tc>
        <w:tc>
          <w:tcPr>
            <w:tcW w:w="716"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0.03</w:t>
            </w:r>
          </w:p>
        </w:tc>
        <w:tc>
          <w:tcPr>
            <w:tcW w:w="839"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884"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92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1027"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NA</w:t>
            </w:r>
          </w:p>
        </w:tc>
        <w:tc>
          <w:tcPr>
            <w:tcW w:w="700" w:type="dxa"/>
            <w:tcBorders/>
            <w:shd w:color="auto" w:fill="auto" w:val="clear"/>
            <w:vAlign w:val="bottom"/>
          </w:tcPr>
          <w:p>
            <w:pPr>
              <w:pStyle w:val="Normal"/>
              <w:jc w:val="right"/>
              <w:rPr>
                <w:rFonts w:ascii="Times New Roman" w:hAnsi="Times New Roman" w:eastAsia="Times New Roman" w:cs="Times New Roman"/>
                <w:color w:val="000000"/>
                <w:sz w:val="20"/>
                <w:szCs w:val="20"/>
                <w:lang w:eastAsia="en-US"/>
              </w:rPr>
            </w:pPr>
            <w:r>
              <w:rPr>
                <w:rFonts w:eastAsia="Times New Roman" w:cs="Times New Roman" w:ascii="Times New Roman" w:hAnsi="Times New Roman"/>
                <w:color w:val="000000"/>
                <w:sz w:val="20"/>
                <w:szCs w:val="20"/>
                <w:lang w:eastAsia="en-US"/>
              </w:rPr>
              <w:t>0.09</w:t>
            </w:r>
          </w:p>
        </w:tc>
      </w:tr>
    </w:tbl>
    <w:p>
      <w:pPr>
        <w:sectPr>
          <w:footerReference w:type="default" r:id="rId11"/>
          <w:type w:val="nextPage"/>
          <w:pgSz w:orient="landscape" w:w="15840" w:h="12240"/>
          <w:pgMar w:left="1440" w:right="1440" w:header="0" w:top="1440" w:footer="720" w:bottom="1440" w:gutter="0"/>
          <w:lnNumType w:countBy="1" w:restart="continuous"/>
          <w:pgNumType w:fmt="decimal"/>
          <w:formProt w:val="false"/>
          <w:textDirection w:val="lrTb"/>
          <w:docGrid w:type="default" w:linePitch="240" w:charSpace="4294961151"/>
        </w:sectPr>
      </w:pPr>
    </w:p>
    <w:p>
      <w:pPr>
        <w:pStyle w:val="Normal"/>
        <w:rPr>
          <w:rFonts w:ascii="Times New Roman" w:hAnsi="Times New Roman" w:cs="Times New Roman"/>
          <w:b/>
          <w:b/>
        </w:rPr>
      </w:pPr>
      <w:r>
        <w:rPr>
          <w:rFonts w:cs="Times New Roman" w:ascii="Times New Roman" w:hAnsi="Times New Roman"/>
          <w:b/>
        </w:rPr>
        <w:t>Fig. S1</w:t>
      </w:r>
      <w:r>
        <w:rPr>
          <w:rFonts w:cs="Times New Roman" w:ascii="Times New Roman" w:hAnsi="Times New Roman"/>
        </w:rPr>
        <w:t>: Correlations between traits.</w:t>
      </w:r>
    </w:p>
    <w:p>
      <w:pPr>
        <w:pStyle w:val="Normal"/>
        <w:rPr>
          <w:rFonts w:ascii="Times New Roman" w:hAnsi="Times New Roman" w:cs="Times New Roman"/>
        </w:rPr>
      </w:pPr>
      <w:r>
        <w:rPr/>
        <w:drawing>
          <wp:inline distT="0" distB="0" distL="0" distR="7620">
            <wp:extent cx="6597015" cy="5539740"/>
            <wp:effectExtent l="0" t="0" r="0" b="0"/>
            <wp:docPr id="6"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descr=""/>
                    <pic:cNvPicPr>
                      <a:picLocks noChangeAspect="1" noChangeArrowheads="1"/>
                    </pic:cNvPicPr>
                  </pic:nvPicPr>
                  <pic:blipFill>
                    <a:blip r:embed="rId12"/>
                    <a:stretch>
                      <a:fillRect/>
                    </a:stretch>
                  </pic:blipFill>
                  <pic:spPr bwMode="auto">
                    <a:xfrm>
                      <a:off x="0" y="0"/>
                      <a:ext cx="6597015" cy="5539740"/>
                    </a:xfrm>
                    <a:prstGeom prst="rect">
                      <a:avLst/>
                    </a:prstGeom>
                  </pic:spPr>
                </pic:pic>
              </a:graphicData>
            </a:graphic>
          </wp:inline>
        </w:drawing>
      </w:r>
      <w:r>
        <w:br w:type="page"/>
      </w:r>
    </w:p>
    <w:p>
      <w:pPr>
        <w:pStyle w:val="Normal"/>
        <w:spacing w:lineRule="auto" w:line="480"/>
        <w:rPr>
          <w:rFonts w:ascii="Times New Roman" w:hAnsi="Times New Roman" w:cs="Times New Roman"/>
        </w:rPr>
      </w:pPr>
      <w:r>
        <w:rPr>
          <w:rFonts w:cs="Times New Roman" w:ascii="Times New Roman" w:hAnsi="Times New Roman"/>
          <w:b/>
        </w:rPr>
        <w:t>Fig. S2</w:t>
      </w:r>
      <w:r>
        <w:rPr>
          <w:rFonts w:cs="Times New Roman" w:ascii="Times New Roman" w:hAnsi="Times New Roman"/>
        </w:rPr>
        <w:t xml:space="preserve">: </w:t>
      </w:r>
      <w:r>
        <w:rPr>
          <w:rFonts w:cs="Times New Roman" w:ascii="Times New Roman" w:hAnsi="Times New Roman"/>
          <w:b/>
        </w:rPr>
        <w:t xml:space="preserve">Fire regime groups from LANDFIRE. </w:t>
      </w:r>
      <w:r>
        <w:rPr>
          <w:rFonts w:cs="Times New Roman" w:ascii="Times New Roman" w:hAnsi="Times New Roman"/>
        </w:rPr>
        <w:t>Groups 2 and 4 were masked to NA values (white)</w:t>
      </w:r>
    </w:p>
    <w:p>
      <w:pPr>
        <w:pStyle w:val="Normal"/>
        <w:spacing w:lineRule="auto" w:line="480"/>
        <w:rPr>
          <w:rFonts w:ascii="Times New Roman" w:hAnsi="Times New Roman" w:cs="Times New Roman"/>
          <w:b/>
          <w:b/>
        </w:rPr>
      </w:pPr>
      <w:r>
        <w:rPr/>
        <w:drawing>
          <wp:inline distT="0" distB="0" distL="0" distR="0">
            <wp:extent cx="4622800" cy="5943600"/>
            <wp:effectExtent l="0" t="0" r="0" b="0"/>
            <wp:docPr id="7"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
                    <pic:cNvPicPr>
                      <a:picLocks noChangeAspect="1" noChangeArrowheads="1"/>
                    </pic:cNvPicPr>
                  </pic:nvPicPr>
                  <pic:blipFill>
                    <a:blip r:embed="rId13"/>
                    <a:stretch>
                      <a:fillRect/>
                    </a:stretch>
                  </pic:blipFill>
                  <pic:spPr bwMode="auto">
                    <a:xfrm>
                      <a:off x="0" y="0"/>
                      <a:ext cx="4622800" cy="5943600"/>
                    </a:xfrm>
                    <a:prstGeom prst="rect">
                      <a:avLst/>
                    </a:prstGeom>
                  </pic:spPr>
                </pic:pic>
              </a:graphicData>
            </a:graphic>
          </wp:inline>
        </w:drawing>
      </w:r>
    </w:p>
    <w:p>
      <w:pPr>
        <w:pStyle w:val="Normal"/>
        <w:rPr>
          <w:rFonts w:ascii="Times New Roman" w:hAnsi="Times New Roman" w:cs="Times New Roman"/>
          <w:b/>
          <w:b/>
        </w:rPr>
      </w:pPr>
      <w:r>
        <w:rPr>
          <w:rFonts w:cs="Times New Roman" w:ascii="Times New Roman" w:hAnsi="Times New Roman"/>
          <w:b/>
        </w:rPr>
      </w:r>
      <w:r>
        <w:br w:type="page"/>
      </w:r>
    </w:p>
    <w:p>
      <w:pPr>
        <w:pStyle w:val="Normal"/>
        <w:rPr>
          <w:rFonts w:ascii="Times New Roman" w:hAnsi="Times New Roman" w:cs="Times New Roman"/>
          <w:b/>
          <w:b/>
        </w:rPr>
      </w:pPr>
      <w:bookmarkStart w:id="66" w:name="_GoBack"/>
      <w:bookmarkEnd w:id="66"/>
      <w:r>
        <w:rPr>
          <w:rFonts w:cs="Times New Roman" w:ascii="Times New Roman" w:hAnsi="Times New Roman"/>
          <w:b/>
        </w:rPr>
        <w:t>Fig. S3: Fire return interval from LANDFIRE</w:t>
      </w:r>
    </w:p>
    <w:p>
      <w:pPr>
        <w:pStyle w:val="Normal"/>
        <w:rPr/>
      </w:pPr>
      <w:r>
        <w:rPr/>
        <w:drawing>
          <wp:inline distT="0" distB="0" distL="0" distR="0">
            <wp:extent cx="4622800" cy="5943600"/>
            <wp:effectExtent l="0" t="0" r="0" b="0"/>
            <wp:docPr id="8"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
                    <pic:cNvPicPr>
                      <a:picLocks noChangeAspect="1" noChangeArrowheads="1"/>
                    </pic:cNvPicPr>
                  </pic:nvPicPr>
                  <pic:blipFill>
                    <a:blip r:embed="rId14"/>
                    <a:stretch>
                      <a:fillRect/>
                    </a:stretch>
                  </pic:blipFill>
                  <pic:spPr bwMode="auto">
                    <a:xfrm>
                      <a:off x="0" y="0"/>
                      <a:ext cx="4622800" cy="5943600"/>
                    </a:xfrm>
                    <a:prstGeom prst="rect">
                      <a:avLst/>
                    </a:prstGeom>
                  </pic:spPr>
                </pic:pic>
              </a:graphicData>
            </a:graphic>
          </wp:inline>
        </w:drawing>
      </w:r>
    </w:p>
    <w:sectPr>
      <w:footerReference w:type="default" r:id="rId15"/>
      <w:type w:val="nextPage"/>
      <w:pgSz w:w="12240" w:h="15840"/>
      <w:pgMar w:left="1440" w:right="1440" w:header="0" w:top="1440" w:footer="720" w:bottom="1440" w:gutter="0"/>
      <w:lnNumType w:countBy="1" w:restart="continuous"/>
      <w:pgNumType w:fmt="decimal"/>
      <w:formProt w:val="false"/>
      <w:textDirection w:val="lrTb"/>
      <w:docGrid w:type="default" w:linePitch="240" w:charSpace="4294961151"/>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Dylan Schwilk" w:date="2017-03-30T08:20:27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leap from “forested ecosystems” to “conifer species”.</w:t>
      </w:r>
    </w:p>
  </w:comment>
  <w:comment w:id="1" w:author="Dylan Schwilk" w:date="2017-03-30T08:21:21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 xml:space="preserve">a bit of a logic gap hear.. fire response (“resistance to fire”?) traits provide information on past fire regime because fire regime will have filtered for only those species that can persist.  </w:t>
      </w:r>
    </w:p>
    <w:p>
      <w:r>
        <w:rPr>
          <w:rFonts w:ascii="Liberation Serif" w:hAnsi="Liberation Serif" w:eastAsia="DejaVu Sans" w:cs="DejaVu Sans"/>
          <w:lang w:val="en-US" w:eastAsia="en-US" w:bidi="en-US"/>
        </w:rPr>
      </w:r>
    </w:p>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Fuel/ flammability traits could provide other evidence because of direct effect on fire regime.  Might need to walk through this logic.</w:t>
      </w:r>
    </w:p>
  </w:comment>
  <w:comment w:id="2" w:author="Dylan Schwilk" w:date="2017-03-30T08:24:13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Most conifer species a KILLED by crown fire. Most of all species are top-killed by true crown fire with exception of some really strong epicormic resprouters.</w:t>
      </w:r>
    </w:p>
  </w:comment>
  <w:comment w:id="3" w:author="Dylan Schwilk" w:date="2017-03-30T08:28:15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 xml:space="preserve">hm, a this collapses “fire resistance” with fire tolerance – both focused on adult survival.  Given importance of post-fire recruitment in some forests (eg serotiny) this reads a bit strangely to me.  Maybe just make clear earlier that entire focus is on adult survival and you're not interested in population persistence for these questions? </w:t>
      </w:r>
    </w:p>
  </w:comment>
  <w:comment w:id="4" w:author="Dylan Schwilk" w:date="2017-03-30T08:30:29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What does it mean for a community to survive fire?  A lot of seeds survive fires? a lot of adults?  Related to above comment.</w:t>
      </w:r>
    </w:p>
  </w:comment>
  <w:comment w:id="5" w:author="Dylan Schwilk" w:date="2017-03-30T08:31:47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again, I think we need to define this as specifically referring to high adult survival.  In other words, some communities with many fire-dependent species are not “fire resistant”.</w:t>
      </w:r>
    </w:p>
  </w:comment>
  <w:comment w:id="6" w:author="Dylan Schwilk" w:date="2017-03-30T08:33:27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 xml:space="preserve">I don't trust this. </w:t>
      </w:r>
    </w:p>
  </w:comment>
  <w:comment w:id="7" w:author="Dylan Schwilk" w:date="2017-03-30T08:33:57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Make clear if lab or field based.  Flame lengths of burning what sort of material?  leaf litter?</w:t>
      </w:r>
    </w:p>
  </w:comment>
  <w:comment w:id="8" w:author="Dylan Schwilk" w:date="2017-03-30T08:34:44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This western us and conifer  focus is implicit until here.  Will need to be made explicit earlier.</w:t>
      </w:r>
    </w:p>
  </w:comment>
  <w:comment w:id="9" w:author="Dylan Schwilk" w:date="2017-03-30T08:36:21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 xml:space="preserve"> cool.</w:t>
      </w:r>
    </w:p>
  </w:comment>
  <w:comment w:id="10" w:author="Dylan Schwilk" w:date="2017-03-30T08:39:36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cool</w:t>
      </w:r>
    </w:p>
  </w:comment>
  <w:comment w:id="11" w:author="Dylan Schwilk" w:date="2017-03-30T08:40:07Z" w:initials="DS">
    <w:p>
      <w:r>
        <w:rPr>
          <w:rFonts w:eastAsia="ＭＳ 明朝" w:cstheme="minorBidi" w:eastAsiaTheme="minorEastAsia" w:cs="" w:ascii="Cambria" w:hAnsi="Cambria"/>
          <w:b w:val="false"/>
          <w:bCs w:val="false"/>
          <w:i w:val="false"/>
          <w:iCs w:val="false"/>
          <w:caps w:val="false"/>
          <w:smallCaps w:val="false"/>
          <w:strike w:val="false"/>
          <w:dstrike w:val="false"/>
          <w:outline w:val="false"/>
          <w:shadow w:val="false"/>
          <w:emboss w:val="false"/>
          <w:imprint w:val="false"/>
          <w:color w:val="auto"/>
          <w:spacing w:val="0"/>
          <w:w w:val="100"/>
          <w:position w:val="0"/>
          <w:sz w:val="20"/>
          <w:szCs w:val="20"/>
          <w:u w:val="none"/>
          <w:vertAlign w:val="baseline"/>
          <w:em w:val="none"/>
          <w:lang w:bidi="ar-SA" w:eastAsia="ja-JP" w:val="en-US"/>
        </w:rPr>
        <w:t>yes, this relates to some of my longer comments in intro</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Lucida Grande">
    <w:charset w:val="01"/>
    <w:family w:val="roman"/>
    <w:pitch w:val="variable"/>
  </w:font>
  <w:font w:name="Liberation Sans">
    <w:altName w:val="Arial"/>
    <w:charset w:val="01"/>
    <w:family w:val="swiss"/>
    <w:pitch w:val="variable"/>
  </w:font>
  <w:font w:name="Times New Roman">
    <w:charset w:val="01"/>
    <w:family w:val="roman"/>
    <w:pitch w:val="variable"/>
  </w:font>
  <w:font w:name="Calibri">
    <w:charset w:val="01"/>
    <w:family w:val="roman"/>
    <w:pitch w:val="variable"/>
  </w:font>
  <w:font w:name="Symbol">
    <w:charset w:val="02"/>
    <w:family w:val="auto"/>
    <w:pitch w:val="default"/>
  </w:font>
  <w:font w:name="Courier New">
    <w:charset w:val="01"/>
    <w:family w:val="auto"/>
    <w:pitch w:val="fixed"/>
  </w:font>
  <w:font w:name="Wingdings">
    <w:charset w:val="02"/>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ind w:right="360" w:hanging="0"/>
      <w:rPr/>
    </w:pPr>
    <w:r>
      <w:rPr/>
    </w:r>
    <w:r>
      <mc:AlternateContent>
        <mc:Choice Requires="wps">
          <w:drawing>
            <wp:anchor behindDoc="0" distT="0" distB="0" distL="0" distR="0" simplePos="0" locked="0" layoutInCell="1" allowOverlap="1" relativeHeight="2">
              <wp:simplePos x="0" y="0"/>
              <wp:positionH relativeFrom="margin">
                <wp:align>right</wp:align>
              </wp:positionH>
              <wp:positionV relativeFrom="paragraph">
                <wp:posOffset>635</wp:posOffset>
              </wp:positionV>
              <wp:extent cx="85090" cy="178435"/>
              <wp:effectExtent l="0" t="0" r="0" b="0"/>
              <wp:wrapSquare wrapText="largest"/>
              <wp:docPr id="1" name="Frame1"/>
              <a:graphic xmlns:a="http://schemas.openxmlformats.org/drawingml/2006/main">
                <a:graphicData uri="http://schemas.microsoft.com/office/word/2010/wordprocessingShape">
                  <wps:wsp>
                    <wps:cNvSpPr txBox="1"/>
                    <wps:spPr>
                      <a:xfrm>
                        <a:off x="0" y="0"/>
                        <a:ext cx="85090" cy="178435"/>
                      </a:xfrm>
                      <a:prstGeom prst="rect"/>
                      <a:solidFill>
                        <a:srgbClr val="FFFFFF">
                          <a:alpha val="0"/>
                        </a:srgbClr>
                      </a:solidFill>
                    </wps:spPr>
                    <wps:txbx>
                      <w:txbxContent>
                        <w:p>
                          <w:pPr>
                            <w:pStyle w:val="Footer"/>
                            <w:pBdr/>
                            <w:rPr/>
                          </w:pPr>
                          <w:r>
                            <w:rPr>
                              <w:rStyle w:val="Pagenumber"/>
                            </w:rPr>
                            <w:fldChar w:fldCharType="begin"/>
                          </w:r>
                          <w:r>
                            <w:instrText> PAGE </w:instrText>
                          </w:r>
                          <w:r>
                            <w:fldChar w:fldCharType="separate"/>
                          </w:r>
                          <w:r>
                            <w:t>1</w:t>
                          </w:r>
                          <w:r>
                            <w:fldChar w:fldCharType="end"/>
                          </w:r>
                        </w:p>
                      </w:txbxContent>
                    </wps:txbx>
                    <wps:bodyPr anchor="t" lIns="0" tIns="0" rIns="0" bIns="0">
                      <a:spAutoFit/>
                    </wps:bodyPr>
                  </wps:wsp>
                </a:graphicData>
              </a:graphic>
            </wp:anchor>
          </w:drawing>
        </mc:Choice>
        <mc:Fallback>
          <w:pict>
            <v:rect fillcolor="#FFFFFF" style="position:absolute;rotation:0;width:6.7pt;height:14.05pt;mso-wrap-distance-left:0pt;mso-wrap-distance-right:0pt;mso-wrap-distance-top:0pt;mso-wrap-distance-bottom:0pt;margin-top:0.05pt;mso-position-vertical-relative:text;margin-left:461.3pt;mso-position-horizontal:right;mso-position-horizontal-relative:margin">
              <v:fill opacity="0f"/>
              <v:textbox inset="0in,0in,0in,0in">
                <w:txbxContent>
                  <w:p>
                    <w:pPr>
                      <w:pStyle w:val="Footer"/>
                      <w:pBdr/>
                      <w:rPr/>
                    </w:pPr>
                    <w:r>
                      <w:rPr>
                        <w:rStyle w:val="Pagenumber"/>
                      </w:rPr>
                      <w:fldChar w:fldCharType="begin"/>
                    </w:r>
                    <w:r>
                      <w:instrText> PAGE </w:instrText>
                    </w:r>
                    <w:r>
                      <w:fldChar w:fldCharType="separate"/>
                    </w:r>
                    <w:r>
                      <w:t>1</w:t>
                    </w:r>
                    <w:r>
                      <w:fldChar w:fldCharType="end"/>
                    </w:r>
                  </w:p>
                </w:txbxContent>
              </v:textbox>
              <w10:wrap type="square" side="largest"/>
            </v:rect>
          </w:pict>
        </mc:Fallback>
      </mc:AlternateContent>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00"/>
  <w:trackRevisions/>
  <w:embedSystemFont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ＭＳ 明朝" w:cs="" w:asciiTheme="minorHAnsi" w:cstheme="minorBidi" w:eastAsiaTheme="minorEastAsia" w:hAnsiTheme="minorHAnsi"/>
        <w:lang w:val="en-US" w:eastAsia="ja-JP" w:bidi="ar-SA"/>
      </w:rPr>
    </w:rPrDefault>
    <w:pPrDefault>
      <w:pPr/>
    </w:pPrDefault>
  </w:docDefaults>
  <w:latentStyles w:defLockedState="0" w:defUIPriority="99" w:defSemiHidden="1" w:defUnhideWhenUsed="1" w:defQFormat="0" w:count="276">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5e62ef"/>
    <w:pPr>
      <w:widowControl/>
      <w:bidi w:val="0"/>
      <w:jc w:val="left"/>
    </w:pPr>
    <w:rPr>
      <w:rFonts w:ascii="Cambria" w:hAnsi="Cambria" w:eastAsia="ＭＳ 明朝" w:cs="" w:asciiTheme="minorHAnsi" w:cstheme="minorBidi" w:eastAsiaTheme="minorEastAsia" w:hAnsiTheme="minorHAnsi"/>
      <w:color w:val="auto"/>
      <w:sz w:val="24"/>
      <w:szCs w:val="24"/>
      <w:lang w:val="en-US" w:eastAsia="ja-JP" w:bidi="ar-SA"/>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8730c8"/>
    <w:rPr/>
  </w:style>
  <w:style w:type="character" w:styleId="Emphasis">
    <w:name w:val="Emphasis"/>
    <w:basedOn w:val="DefaultParagraphFont"/>
    <w:uiPriority w:val="20"/>
    <w:qFormat/>
    <w:rsid w:val="002e488e"/>
    <w:rPr>
      <w:i/>
      <w:iCs/>
    </w:rPr>
  </w:style>
  <w:style w:type="character" w:styleId="InternetLink">
    <w:name w:val="Internet Link"/>
    <w:basedOn w:val="DefaultParagraphFont"/>
    <w:uiPriority w:val="99"/>
    <w:unhideWhenUsed/>
    <w:rsid w:val="002732f7"/>
    <w:rPr>
      <w:color w:val="0000FF" w:themeColor="hyperlink"/>
      <w:u w:val="single"/>
    </w:rPr>
  </w:style>
  <w:style w:type="character" w:styleId="BalloonTextChar" w:customStyle="1">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Annotationreference">
    <w:name w:val="annotation reference"/>
    <w:basedOn w:val="DefaultParagraphFont"/>
    <w:uiPriority w:val="99"/>
    <w:semiHidden/>
    <w:unhideWhenUsed/>
    <w:qFormat/>
    <w:rsid w:val="00146f6e"/>
    <w:rPr>
      <w:sz w:val="18"/>
      <w:szCs w:val="18"/>
    </w:rPr>
  </w:style>
  <w:style w:type="character" w:styleId="CommentTextChar" w:customStyle="1">
    <w:name w:val="Comment Text Char"/>
    <w:basedOn w:val="DefaultParagraphFont"/>
    <w:link w:val="CommentText"/>
    <w:uiPriority w:val="99"/>
    <w:qFormat/>
    <w:rsid w:val="00146f6e"/>
    <w:rPr>
      <w:sz w:val="24"/>
      <w:szCs w:val="24"/>
    </w:rPr>
  </w:style>
  <w:style w:type="character" w:styleId="CommentSubjectChar" w:customStyle="1">
    <w:name w:val="Comment Subject Char"/>
    <w:basedOn w:val="CommentTextChar"/>
    <w:link w:val="CommentSubject"/>
    <w:uiPriority w:val="99"/>
    <w:semiHidden/>
    <w:qFormat/>
    <w:rsid w:val="00146f6e"/>
    <w:rPr>
      <w:b/>
      <w:bCs/>
      <w:sz w:val="24"/>
      <w:szCs w:val="24"/>
    </w:rPr>
  </w:style>
  <w:style w:type="character" w:styleId="FooterChar" w:customStyle="1">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rPr/>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styleId="LineNumbering">
    <w:name w:val="Line Numbering"/>
    <w:rPr/>
  </w:style>
  <w:style w:type="paragraph" w:styleId="Heading">
    <w:name w:val="Heading"/>
    <w:basedOn w:val="Normal"/>
    <w:next w:val="TextBody"/>
    <w:qFormat/>
    <w:pPr>
      <w:keepNext/>
      <w:spacing w:before="240" w:after="120"/>
    </w:pPr>
    <w:rPr>
      <w:rFonts w:ascii="Liberation Sans" w:hAnsi="Liberation Sans" w:eastAsia="Noto Sans CJK SC Regular" w:cs="FreeSans"/>
      <w:sz w:val="28"/>
      <w:szCs w:val="28"/>
    </w:rPr>
  </w:style>
  <w:style w:type="paragraph" w:styleId="TextBody">
    <w:name w:val="Body Text"/>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BalloonTextChar"/>
    <w:uiPriority w:val="99"/>
    <w:semiHidden/>
    <w:unhideWhenUsed/>
    <w:qFormat/>
    <w:rsid w:val="006f2822"/>
    <w:pPr/>
    <w:rPr>
      <w:rFonts w:ascii="Lucida Grande" w:hAnsi="Lucida Grande"/>
      <w:sz w:val="18"/>
      <w:szCs w:val="18"/>
    </w:rPr>
  </w:style>
  <w:style w:type="paragraph" w:styleId="Annotationtext">
    <w:name w:val="annotation text"/>
    <w:basedOn w:val="Normal"/>
    <w:link w:val="CommentTextChar"/>
    <w:uiPriority w:val="99"/>
    <w:unhideWhenUsed/>
    <w:qFormat/>
    <w:rsid w:val="00146f6e"/>
    <w:pPr/>
    <w:rPr/>
  </w:style>
  <w:style w:type="paragraph" w:styleId="Annotationsubject">
    <w:name w:val="annotation subject"/>
    <w:basedOn w:val="Annotationtext"/>
    <w:link w:val="CommentSubjectChar"/>
    <w:uiPriority w:val="99"/>
    <w:semiHidden/>
    <w:unhideWhenUsed/>
    <w:qFormat/>
    <w:rsid w:val="00146f6e"/>
    <w:pPr/>
    <w:rPr>
      <w:b/>
      <w:bCs/>
      <w:sz w:val="20"/>
      <w:szCs w:val="20"/>
    </w:rPr>
  </w:style>
  <w:style w:type="paragraph" w:styleId="ListParagraph">
    <w:name w:val="List Paragraph"/>
    <w:basedOn w:val="Normal"/>
    <w:uiPriority w:val="34"/>
    <w:qFormat/>
    <w:rsid w:val="0027797b"/>
    <w:pPr>
      <w:spacing w:before="0" w:after="0"/>
      <w:ind w:left="720" w:hanging="0"/>
      <w:contextualSpacing/>
    </w:pPr>
    <w:rPr/>
  </w:style>
  <w:style w:type="paragraph" w:styleId="Footer">
    <w:name w:val="Footer"/>
    <w:basedOn w:val="Normal"/>
    <w:link w:val="FooterChar"/>
    <w:uiPriority w:val="99"/>
    <w:unhideWhenUsed/>
    <w:rsid w:val="00d55da2"/>
    <w:pPr>
      <w:suppressLineNumbers/>
      <w:tabs>
        <w:tab w:val="center" w:pos="4320" w:leader="none"/>
        <w:tab w:val="right" w:pos="8640" w:leader="none"/>
      </w:tabs>
    </w:pPr>
    <w:rPr/>
  </w:style>
  <w:style w:type="paragraph" w:styleId="EndNoteBibliographyTitle" w:customStyle="1">
    <w:name w:val="EndNote Bibliography Title"/>
    <w:basedOn w:val="Normal"/>
    <w:qFormat/>
    <w:rsid w:val="00c6034d"/>
    <w:pPr>
      <w:jc w:val="center"/>
    </w:pPr>
    <w:rPr>
      <w:rFonts w:ascii="Times New Roman" w:hAnsi="Times New Roman" w:cs="Times New Roman"/>
    </w:rPr>
  </w:style>
  <w:style w:type="paragraph" w:styleId="EndNoteBibliography" w:customStyle="1">
    <w:name w:val="EndNote Bibliography"/>
    <w:basedOn w:val="Normal"/>
    <w:qFormat/>
    <w:rsid w:val="00c6034d"/>
    <w:pPr>
      <w:spacing w:lineRule="auto" w:line="480"/>
    </w:pPr>
    <w:rPr>
      <w:rFonts w:ascii="Times New Roman" w:hAnsi="Times New Roman" w:cs="Times New Roman"/>
    </w:rPr>
  </w:style>
  <w:style w:type="paragraph" w:styleId="FrameContents">
    <w:name w:val="Frame Contents"/>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footer" Target="footer1.xml"/><Relationship Id="rId3" Type="http://schemas.openxmlformats.org/officeDocument/2006/relationships/footer" Target="footer2.xml"/><Relationship Id="rId4" Type="http://schemas.openxmlformats.org/officeDocument/2006/relationships/image" Target="media/image1.png"/><Relationship Id="rId5" Type="http://schemas.openxmlformats.org/officeDocument/2006/relationships/image" Target="media/image2.wmf"/><Relationship Id="rId6" Type="http://schemas.openxmlformats.org/officeDocument/2006/relationships/image" Target="media/image3.wmf"/><Relationship Id="rId7" Type="http://schemas.openxmlformats.org/officeDocument/2006/relationships/footer" Target="footer3.xml"/><Relationship Id="rId8" Type="http://schemas.openxmlformats.org/officeDocument/2006/relationships/image" Target="media/image4.png"/><Relationship Id="rId9" Type="http://schemas.openxmlformats.org/officeDocument/2006/relationships/hyperlink" Target="http://www.fia.fs.fed.us/library/field-guides-methods-proc/docs/2014/Core FIA field guide_6-1.pdf" TargetMode="External"/><Relationship Id="rId10" Type="http://schemas.openxmlformats.org/officeDocument/2006/relationships/footer" Target="footer4.xml"/><Relationship Id="rId11" Type="http://schemas.openxmlformats.org/officeDocument/2006/relationships/footer" Target="footer5.xml"/><Relationship Id="rId12" Type="http://schemas.openxmlformats.org/officeDocument/2006/relationships/image" Target="media/image5.wmf"/><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footer" Target="footer6.xml"/><Relationship Id="rId16" Type="http://schemas.openxmlformats.org/officeDocument/2006/relationships/comments" Target="comments.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MS Template1 jts.dotx</Template>
  <TotalTime>406</TotalTime>
  <Application>LibreOffice/5.2.2.2$Linux_X86_64 LibreOffice_project/20m0$Build-2</Application>
  <Pages>23</Pages>
  <Words>3795</Words>
  <Characters>20139</Characters>
  <CharactersWithSpaces>23356</CharactersWithSpaces>
  <Paragraphs>528</Paragraphs>
  <Company>University of California at Davis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2017-03-04T23:08:00Z</dcterms:created>
  <dc:creator>Jens Stevens</dc:creator>
  <dc:description/>
  <dc:language>en-US</dc:language>
  <cp:lastModifiedBy>Dylan Schwilk</cp:lastModifiedBy>
  <cp:lastPrinted>2013-12-07T23:09:00Z</cp:lastPrinted>
  <dcterms:modified xsi:type="dcterms:W3CDTF">2017-03-30T13:46:15Z</dcterms:modified>
  <cp:revision>17</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