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30DB86C" w14:textId="77777777" w:rsidR="00500CE0" w:rsidRDefault="00500CE0" w:rsidP="00500CE0">
      <w:pPr>
        <w:spacing w:line="480" w:lineRule="auto"/>
        <w:rPr>
          <w:rFonts w:ascii="Times New Roman" w:hAnsi="Times New Roman" w:cs="Times New Roman"/>
          <w:b/>
        </w:rPr>
      </w:pPr>
      <w:r>
        <w:rPr>
          <w:rFonts w:ascii="Times New Roman" w:hAnsi="Times New Roman" w:cs="Times New Roman"/>
          <w:b/>
        </w:rPr>
        <w:t>Title</w:t>
      </w:r>
    </w:p>
    <w:p w14:paraId="2D078639" w14:textId="459961EE" w:rsidR="00500CE0" w:rsidRPr="00500CE0" w:rsidRDefault="00500CE0" w:rsidP="00500CE0">
      <w:pPr>
        <w:spacing w:line="480" w:lineRule="auto"/>
        <w:rPr>
          <w:rFonts w:ascii="Times New Roman" w:hAnsi="Times New Roman" w:cs="Times New Roman"/>
        </w:rPr>
      </w:pPr>
      <w:r w:rsidRPr="00742C8E">
        <w:rPr>
          <w:rFonts w:ascii="Times New Roman" w:hAnsi="Times New Roman" w:cs="Times New Roman"/>
        </w:rPr>
        <w:t>Biogeography of fire regimes in western US conifer forests: a trait-based approach</w:t>
      </w:r>
    </w:p>
    <w:p w14:paraId="1AC9F49F" w14:textId="77777777" w:rsidR="00500CE0" w:rsidRDefault="00500CE0" w:rsidP="00500CE0">
      <w:pPr>
        <w:spacing w:line="480" w:lineRule="auto"/>
        <w:rPr>
          <w:rFonts w:ascii="Times New Roman" w:hAnsi="Times New Roman" w:cs="Times New Roman"/>
          <w:b/>
        </w:rPr>
      </w:pPr>
    </w:p>
    <w:p w14:paraId="16BE86E8" w14:textId="0C81C310" w:rsidR="00500CE0" w:rsidRDefault="00500CE0" w:rsidP="00500CE0">
      <w:pPr>
        <w:spacing w:line="480" w:lineRule="auto"/>
        <w:rPr>
          <w:rFonts w:ascii="Times New Roman" w:hAnsi="Times New Roman" w:cs="Times New Roman"/>
        </w:rPr>
      </w:pPr>
      <w:r>
        <w:rPr>
          <w:rFonts w:ascii="Times New Roman" w:hAnsi="Times New Roman" w:cs="Times New Roman"/>
          <w:b/>
        </w:rPr>
        <w:t>Running Title</w:t>
      </w:r>
    </w:p>
    <w:p w14:paraId="264A3BDD" w14:textId="77777777" w:rsidR="00500CE0" w:rsidRDefault="00500CE0" w:rsidP="00500CE0">
      <w:pPr>
        <w:spacing w:line="480" w:lineRule="auto"/>
        <w:rPr>
          <w:rFonts w:ascii="Times New Roman" w:hAnsi="Times New Roman" w:cs="Times New Roman"/>
          <w:b/>
        </w:rPr>
      </w:pPr>
      <w:r>
        <w:rPr>
          <w:rFonts w:ascii="Times New Roman" w:hAnsi="Times New Roman" w:cs="Times New Roman"/>
          <w:i/>
        </w:rPr>
        <w:t>Functional traits and forest fire regimes</w:t>
      </w:r>
      <w:r>
        <w:rPr>
          <w:rFonts w:ascii="Times New Roman" w:hAnsi="Times New Roman" w:cs="Times New Roman"/>
          <w:b/>
        </w:rPr>
        <w:t xml:space="preserve"> </w:t>
      </w:r>
    </w:p>
    <w:p w14:paraId="488F2DEC" w14:textId="77777777" w:rsidR="00500CE0" w:rsidRDefault="00500CE0">
      <w:pPr>
        <w:spacing w:line="480" w:lineRule="auto"/>
        <w:rPr>
          <w:rFonts w:ascii="Times New Roman" w:hAnsi="Times New Roman" w:cs="Times New Roman"/>
          <w:b/>
        </w:rPr>
      </w:pPr>
    </w:p>
    <w:p w14:paraId="287366AD" w14:textId="3D5D8A4B" w:rsidR="00243C40" w:rsidRDefault="001B49E8">
      <w:pPr>
        <w:spacing w:line="480" w:lineRule="auto"/>
        <w:rPr>
          <w:rFonts w:ascii="Times New Roman" w:hAnsi="Times New Roman" w:cs="Times New Roman"/>
          <w:b/>
        </w:rPr>
      </w:pPr>
      <w:r>
        <w:rPr>
          <w:rFonts w:ascii="Times New Roman" w:hAnsi="Times New Roman" w:cs="Times New Roman"/>
          <w:b/>
        </w:rPr>
        <w:t>Abstract</w:t>
      </w:r>
    </w:p>
    <w:p w14:paraId="31F73514" w14:textId="77777777" w:rsidR="001D3F45" w:rsidRPr="001D3F45" w:rsidRDefault="001D3F45">
      <w:pPr>
        <w:spacing w:line="480" w:lineRule="auto"/>
        <w:rPr>
          <w:rFonts w:ascii="Times New Roman" w:hAnsi="Times New Roman" w:cs="Times New Roman"/>
          <w:u w:val="single"/>
        </w:rPr>
      </w:pPr>
      <w:r w:rsidRPr="001D3F45">
        <w:rPr>
          <w:rFonts w:ascii="Times New Roman" w:hAnsi="Times New Roman" w:cs="Times New Roman"/>
          <w:u w:val="single"/>
        </w:rPr>
        <w:t>Aim</w:t>
      </w:r>
    </w:p>
    <w:p w14:paraId="0A300F52" w14:textId="534E4787" w:rsidR="001D3F45" w:rsidRDefault="001B49E8">
      <w:pPr>
        <w:spacing w:line="480" w:lineRule="auto"/>
        <w:rPr>
          <w:rFonts w:ascii="Times New Roman" w:hAnsi="Times New Roman" w:cs="Times New Roman"/>
        </w:rPr>
      </w:pPr>
      <w:r>
        <w:rPr>
          <w:rFonts w:ascii="Times New Roman" w:hAnsi="Times New Roman" w:cs="Times New Roman"/>
        </w:rPr>
        <w:t>Functional traits are a critical link between species distributions and the ecosystem processes that structure those species’ niches. Concurrent increases in the availability of functional trait data and our ability to model species distributions presents an opportunity to develop functional trait biogeography</w:t>
      </w:r>
      <w:r w:rsidR="00E543BC">
        <w:rPr>
          <w:rFonts w:ascii="Times New Roman" w:hAnsi="Times New Roman" w:cs="Times New Roman"/>
        </w:rPr>
        <w:t>, i.e. the mapping of functional traits across space.</w:t>
      </w:r>
      <w:r>
        <w:rPr>
          <w:rFonts w:ascii="Times New Roman" w:hAnsi="Times New Roman" w:cs="Times New Roman"/>
        </w:rPr>
        <w:t xml:space="preserve"> </w:t>
      </w:r>
      <w:r w:rsidR="00E543BC">
        <w:rPr>
          <w:rFonts w:ascii="Times New Roman" w:hAnsi="Times New Roman" w:cs="Times New Roman"/>
        </w:rPr>
        <w:t>Functional trait biogeography can</w:t>
      </w:r>
      <w:r>
        <w:rPr>
          <w:rFonts w:ascii="Times New Roman" w:hAnsi="Times New Roman" w:cs="Times New Roman"/>
        </w:rPr>
        <w:t xml:space="preserve"> improve process-based predictions about the </w:t>
      </w:r>
      <w:del w:id="0" w:author="Stevens, Jens T" w:date="2019-12-05T16:15:00Z">
        <w:r w:rsidR="0045531D" w:rsidDel="00C0121C">
          <w:rPr>
            <w:rFonts w:ascii="Times New Roman" w:hAnsi="Times New Roman" w:cs="Times New Roman"/>
          </w:rPr>
          <w:delText>resilience</w:delText>
        </w:r>
        <w:r w:rsidDel="00C0121C">
          <w:rPr>
            <w:rFonts w:ascii="Times New Roman" w:hAnsi="Times New Roman" w:cs="Times New Roman"/>
          </w:rPr>
          <w:delText xml:space="preserve"> </w:delText>
        </w:r>
      </w:del>
      <w:ins w:id="1" w:author="Stevens, Jens T" w:date="2019-12-05T16:15:00Z">
        <w:r w:rsidR="00C0121C">
          <w:rPr>
            <w:rFonts w:ascii="Times New Roman" w:hAnsi="Times New Roman" w:cs="Times New Roman"/>
          </w:rPr>
          <w:t xml:space="preserve">resistance </w:t>
        </w:r>
      </w:ins>
      <w:r>
        <w:rPr>
          <w:rFonts w:ascii="Times New Roman" w:hAnsi="Times New Roman" w:cs="Times New Roman"/>
        </w:rPr>
        <w:t>of certain species assemblages to changing environmental conditions across landscape scales. We illustrate this concept by developing the first trait-based, quantitative ranking of fire resistance</w:t>
      </w:r>
      <w:r w:rsidR="00434223">
        <w:rPr>
          <w:rFonts w:ascii="Times New Roman" w:hAnsi="Times New Roman" w:cs="Times New Roman"/>
        </w:rPr>
        <w:t xml:space="preserve"> (adult tree survival)</w:t>
      </w:r>
      <w:r>
        <w:rPr>
          <w:rFonts w:ascii="Times New Roman" w:hAnsi="Times New Roman" w:cs="Times New Roman"/>
        </w:rPr>
        <w:t xml:space="preserve"> in North American conifer </w:t>
      </w:r>
      <w:proofErr w:type="gramStart"/>
      <w:r>
        <w:rPr>
          <w:rFonts w:ascii="Times New Roman" w:hAnsi="Times New Roman" w:cs="Times New Roman"/>
        </w:rPr>
        <w:t>species</w:t>
      </w:r>
      <w:r w:rsidR="00E543BC">
        <w:rPr>
          <w:rFonts w:ascii="Times New Roman" w:hAnsi="Times New Roman" w:cs="Times New Roman"/>
        </w:rPr>
        <w:t>, and</w:t>
      </w:r>
      <w:proofErr w:type="gramEnd"/>
      <w:r w:rsidR="00E543BC">
        <w:rPr>
          <w:rFonts w:ascii="Times New Roman" w:hAnsi="Times New Roman" w:cs="Times New Roman"/>
        </w:rPr>
        <w:t xml:space="preserve"> mapping that fire resistance across </w:t>
      </w:r>
      <w:del w:id="2" w:author="Stevens, Jens T" w:date="2019-12-06T12:00:00Z">
        <w:r w:rsidR="00E543BC" w:rsidDel="00E2114A">
          <w:rPr>
            <w:rFonts w:ascii="Times New Roman" w:hAnsi="Times New Roman" w:cs="Times New Roman"/>
          </w:rPr>
          <w:delText>the landscape</w:delText>
        </w:r>
      </w:del>
      <w:ins w:id="3" w:author="Stevens, Jens T" w:date="2019-12-06T12:00:00Z">
        <w:r w:rsidR="00E2114A">
          <w:rPr>
            <w:rFonts w:ascii="Times New Roman" w:hAnsi="Times New Roman" w:cs="Times New Roman"/>
          </w:rPr>
          <w:t>space</w:t>
        </w:r>
      </w:ins>
      <w:r>
        <w:rPr>
          <w:rFonts w:ascii="Times New Roman" w:hAnsi="Times New Roman" w:cs="Times New Roman"/>
        </w:rPr>
        <w:t xml:space="preserve">. </w:t>
      </w:r>
    </w:p>
    <w:p w14:paraId="4B4A3A74" w14:textId="6C9C008C" w:rsidR="001D3F45" w:rsidRPr="001D3F45" w:rsidRDefault="001D3F45">
      <w:pPr>
        <w:spacing w:line="480" w:lineRule="auto"/>
        <w:rPr>
          <w:rFonts w:ascii="Times New Roman" w:hAnsi="Times New Roman" w:cs="Times New Roman"/>
          <w:u w:val="single"/>
        </w:rPr>
      </w:pPr>
      <w:r w:rsidRPr="001D3F45">
        <w:rPr>
          <w:rFonts w:ascii="Times New Roman" w:hAnsi="Times New Roman" w:cs="Times New Roman"/>
          <w:u w:val="single"/>
        </w:rPr>
        <w:t xml:space="preserve">Location and Time </w:t>
      </w:r>
      <w:r>
        <w:rPr>
          <w:rFonts w:ascii="Times New Roman" w:hAnsi="Times New Roman" w:cs="Times New Roman"/>
          <w:u w:val="single"/>
        </w:rPr>
        <w:t>p</w:t>
      </w:r>
      <w:r w:rsidRPr="001D3F45">
        <w:rPr>
          <w:rFonts w:ascii="Times New Roman" w:hAnsi="Times New Roman" w:cs="Times New Roman"/>
          <w:u w:val="single"/>
        </w:rPr>
        <w:t>eriod</w:t>
      </w:r>
    </w:p>
    <w:p w14:paraId="350146C0" w14:textId="1BC46D73" w:rsidR="001D3F45" w:rsidRDefault="001D3F45">
      <w:pPr>
        <w:spacing w:line="480" w:lineRule="auto"/>
        <w:rPr>
          <w:rFonts w:ascii="Times New Roman" w:hAnsi="Times New Roman" w:cs="Times New Roman"/>
        </w:rPr>
      </w:pPr>
      <w:r>
        <w:rPr>
          <w:rFonts w:ascii="Times New Roman" w:hAnsi="Times New Roman" w:cs="Times New Roman"/>
        </w:rPr>
        <w:t>Western Continental United States, present-day</w:t>
      </w:r>
      <w:r w:rsidR="00E543BC">
        <w:rPr>
          <w:rFonts w:ascii="Times New Roman" w:hAnsi="Times New Roman" w:cs="Times New Roman"/>
        </w:rPr>
        <w:t>.</w:t>
      </w:r>
    </w:p>
    <w:p w14:paraId="0CFF6CC4" w14:textId="577A9880" w:rsidR="001D3F45" w:rsidRPr="00E543BC" w:rsidRDefault="001D3F45">
      <w:pPr>
        <w:spacing w:line="480" w:lineRule="auto"/>
        <w:rPr>
          <w:rFonts w:ascii="Times New Roman" w:hAnsi="Times New Roman" w:cs="Times New Roman"/>
          <w:u w:val="single"/>
        </w:rPr>
      </w:pPr>
      <w:r w:rsidRPr="00E543BC">
        <w:rPr>
          <w:rFonts w:ascii="Times New Roman" w:hAnsi="Times New Roman" w:cs="Times New Roman"/>
          <w:u w:val="single"/>
        </w:rPr>
        <w:t>Major taxa studied</w:t>
      </w:r>
    </w:p>
    <w:p w14:paraId="1539413E" w14:textId="43105302" w:rsidR="001D3F45" w:rsidRDefault="00E543BC">
      <w:pPr>
        <w:spacing w:line="480" w:lineRule="auto"/>
        <w:rPr>
          <w:rFonts w:ascii="Times New Roman" w:hAnsi="Times New Roman" w:cs="Times New Roman"/>
        </w:rPr>
      </w:pPr>
      <w:r>
        <w:rPr>
          <w:rFonts w:ascii="Times New Roman" w:hAnsi="Times New Roman" w:cs="Times New Roman"/>
        </w:rPr>
        <w:t>29 common conifer tree species.</w:t>
      </w:r>
    </w:p>
    <w:p w14:paraId="644D5249" w14:textId="0596F79C" w:rsidR="00E543BC" w:rsidRPr="00552AC3" w:rsidRDefault="00E543BC">
      <w:pPr>
        <w:spacing w:line="480" w:lineRule="auto"/>
        <w:rPr>
          <w:rFonts w:ascii="Times New Roman" w:hAnsi="Times New Roman" w:cs="Times New Roman"/>
          <w:u w:val="single"/>
        </w:rPr>
      </w:pPr>
      <w:r w:rsidRPr="00552AC3">
        <w:rPr>
          <w:rFonts w:ascii="Times New Roman" w:hAnsi="Times New Roman" w:cs="Times New Roman"/>
          <w:u w:val="single"/>
        </w:rPr>
        <w:t>Methods</w:t>
      </w:r>
    </w:p>
    <w:p w14:paraId="306B10C1" w14:textId="76516DD2" w:rsidR="00E543BC" w:rsidRDefault="00E543BC">
      <w:pPr>
        <w:spacing w:line="480" w:lineRule="auto"/>
        <w:rPr>
          <w:rFonts w:ascii="Times New Roman" w:hAnsi="Times New Roman" w:cs="Times New Roman"/>
        </w:rPr>
      </w:pPr>
      <w:r>
        <w:rPr>
          <w:rFonts w:ascii="Times New Roman" w:hAnsi="Times New Roman" w:cs="Times New Roman"/>
        </w:rPr>
        <w:t xml:space="preserve">We compiled six traits for each species: three relating to tree morphology and three relating to litter flammability. We combined these traits into a single fire resistance </w:t>
      </w:r>
      <w:proofErr w:type="gramStart"/>
      <w:r>
        <w:rPr>
          <w:rFonts w:ascii="Times New Roman" w:hAnsi="Times New Roman" w:cs="Times New Roman"/>
        </w:rPr>
        <w:t>index, and</w:t>
      </w:r>
      <w:proofErr w:type="gramEnd"/>
      <w:r>
        <w:rPr>
          <w:rFonts w:ascii="Times New Roman" w:hAnsi="Times New Roman" w:cs="Times New Roman"/>
        </w:rPr>
        <w:t xml:space="preserve"> used </w:t>
      </w:r>
      <w:r>
        <w:rPr>
          <w:rFonts w:ascii="Times New Roman" w:hAnsi="Times New Roman" w:cs="Times New Roman"/>
        </w:rPr>
        <w:lastRenderedPageBreak/>
        <w:t xml:space="preserve">community-weighted averaging to estimate the fire resistance </w:t>
      </w:r>
      <w:ins w:id="4" w:author="Stevens, Jens T" w:date="2019-12-06T12:01:00Z">
        <w:r w:rsidR="00D52918">
          <w:rPr>
            <w:rFonts w:ascii="Times New Roman" w:hAnsi="Times New Roman" w:cs="Times New Roman"/>
          </w:rPr>
          <w:t xml:space="preserve">scores </w:t>
        </w:r>
      </w:ins>
      <w:r>
        <w:rPr>
          <w:rFonts w:ascii="Times New Roman" w:hAnsi="Times New Roman" w:cs="Times New Roman"/>
        </w:rPr>
        <w:t>of different forest communities, using interpolated species distribution and relative abundance data.</w:t>
      </w:r>
    </w:p>
    <w:p w14:paraId="0BA5D6A5" w14:textId="008474ED" w:rsidR="00E543BC" w:rsidRPr="00552AC3" w:rsidRDefault="00E543BC">
      <w:pPr>
        <w:spacing w:line="480" w:lineRule="auto"/>
        <w:rPr>
          <w:rFonts w:ascii="Times New Roman" w:hAnsi="Times New Roman" w:cs="Times New Roman"/>
          <w:u w:val="single"/>
        </w:rPr>
      </w:pPr>
      <w:r w:rsidRPr="00552AC3">
        <w:rPr>
          <w:rFonts w:ascii="Times New Roman" w:hAnsi="Times New Roman" w:cs="Times New Roman"/>
          <w:u w:val="single"/>
        </w:rPr>
        <w:t xml:space="preserve">Results </w:t>
      </w:r>
    </w:p>
    <w:p w14:paraId="278BA486" w14:textId="62B144B1" w:rsidR="00E543BC" w:rsidRPr="00D037BA" w:rsidRDefault="001B49E8">
      <w:pPr>
        <w:spacing w:line="480" w:lineRule="auto"/>
        <w:rPr>
          <w:rFonts w:ascii="Times New Roman" w:hAnsi="Times New Roman" w:cs="Times New Roman"/>
        </w:rPr>
      </w:pPr>
      <w:r>
        <w:rPr>
          <w:rFonts w:ascii="Times New Roman" w:hAnsi="Times New Roman" w:cs="Times New Roman"/>
        </w:rPr>
        <w:t>Species associated with historically frequent fire have high fire resistance</w:t>
      </w:r>
      <w:ins w:id="5" w:author="Stevens, Jens T" w:date="2019-12-06T12:01:00Z">
        <w:r w:rsidR="00D52918">
          <w:rPr>
            <w:rFonts w:ascii="Times New Roman" w:hAnsi="Times New Roman" w:cs="Times New Roman"/>
          </w:rPr>
          <w:t xml:space="preserve"> scores</w:t>
        </w:r>
      </w:ins>
      <w:r>
        <w:rPr>
          <w:rFonts w:ascii="Times New Roman" w:hAnsi="Times New Roman" w:cs="Times New Roman"/>
        </w:rPr>
        <w:t xml:space="preserve"> (e.g.</w:t>
      </w:r>
      <w:r w:rsidR="00EF7AD6">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i/>
        </w:rPr>
        <w:t>Pinus ponderosa</w:t>
      </w:r>
      <w:r>
        <w:rPr>
          <w:rFonts w:ascii="Times New Roman" w:hAnsi="Times New Roman" w:cs="Times New Roman"/>
        </w:rPr>
        <w:t>),</w:t>
      </w:r>
      <w:r w:rsidR="00434223">
        <w:rPr>
          <w:rFonts w:ascii="Times New Roman" w:hAnsi="Times New Roman" w:cs="Times New Roman"/>
        </w:rPr>
        <w:t xml:space="preserve"> reflected by thick bark, tall crowns, and flammable litter.</w:t>
      </w:r>
      <w:r>
        <w:rPr>
          <w:rFonts w:ascii="Times New Roman" w:hAnsi="Times New Roman" w:cs="Times New Roman"/>
        </w:rPr>
        <w:t xml:space="preserve"> </w:t>
      </w:r>
      <w:r w:rsidR="00434223">
        <w:rPr>
          <w:rFonts w:ascii="Times New Roman" w:hAnsi="Times New Roman" w:cs="Times New Roman"/>
        </w:rPr>
        <w:t>S</w:t>
      </w:r>
      <w:r>
        <w:rPr>
          <w:rFonts w:ascii="Times New Roman" w:hAnsi="Times New Roman" w:cs="Times New Roman"/>
        </w:rPr>
        <w:t xml:space="preserve">pecies associated with subalpine or </w:t>
      </w:r>
      <w:r w:rsidR="001D7365">
        <w:rPr>
          <w:rFonts w:ascii="Times New Roman" w:hAnsi="Times New Roman" w:cs="Times New Roman"/>
        </w:rPr>
        <w:t xml:space="preserve">arid </w:t>
      </w:r>
      <w:r>
        <w:rPr>
          <w:rFonts w:ascii="Times New Roman" w:hAnsi="Times New Roman" w:cs="Times New Roman"/>
        </w:rPr>
        <w:t xml:space="preserve">conditions have low fire resistance </w:t>
      </w:r>
      <w:ins w:id="6" w:author="Stevens, Jens T" w:date="2019-12-06T12:01:00Z">
        <w:r w:rsidR="00D52918">
          <w:rPr>
            <w:rFonts w:ascii="Times New Roman" w:hAnsi="Times New Roman" w:cs="Times New Roman"/>
          </w:rPr>
          <w:t xml:space="preserve">scores </w:t>
        </w:r>
      </w:ins>
      <w:r>
        <w:rPr>
          <w:rFonts w:ascii="Times New Roman" w:hAnsi="Times New Roman" w:cs="Times New Roman"/>
        </w:rPr>
        <w:t>(e.g.</w:t>
      </w:r>
      <w:r w:rsidR="00EF7AD6">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i/>
        </w:rPr>
        <w:t>Picea</w:t>
      </w:r>
      <w:proofErr w:type="spellEnd"/>
      <w:r>
        <w:rPr>
          <w:rFonts w:ascii="Times New Roman" w:hAnsi="Times New Roman" w:cs="Times New Roman"/>
          <w:i/>
        </w:rPr>
        <w:t xml:space="preserve"> </w:t>
      </w:r>
      <w:proofErr w:type="spellStart"/>
      <w:r>
        <w:rPr>
          <w:rFonts w:ascii="Times New Roman" w:hAnsi="Times New Roman" w:cs="Times New Roman"/>
          <w:i/>
        </w:rPr>
        <w:t>engelmannii</w:t>
      </w:r>
      <w:proofErr w:type="spellEnd"/>
      <w:r>
        <w:rPr>
          <w:rFonts w:ascii="Times New Roman" w:hAnsi="Times New Roman" w:cs="Times New Roman"/>
          <w:i/>
        </w:rPr>
        <w:t xml:space="preserve"> </w:t>
      </w:r>
      <w:r>
        <w:rPr>
          <w:rFonts w:ascii="Times New Roman" w:hAnsi="Times New Roman" w:cs="Times New Roman"/>
        </w:rPr>
        <w:t xml:space="preserve">and </w:t>
      </w:r>
      <w:r>
        <w:rPr>
          <w:rFonts w:ascii="Times New Roman" w:hAnsi="Times New Roman" w:cs="Times New Roman"/>
          <w:i/>
        </w:rPr>
        <w:t>Pinus edulis</w:t>
      </w:r>
      <w:r>
        <w:rPr>
          <w:rFonts w:ascii="Times New Roman" w:hAnsi="Times New Roman" w:cs="Times New Roman"/>
        </w:rPr>
        <w:t>)</w:t>
      </w:r>
      <w:r w:rsidR="00434223">
        <w:rPr>
          <w:rFonts w:ascii="Times New Roman" w:hAnsi="Times New Roman" w:cs="Times New Roman"/>
        </w:rPr>
        <w:t>, reflected by thin bark, short stature, poor self-pruning and low litter flammability</w:t>
      </w:r>
      <w:r>
        <w:rPr>
          <w:rFonts w:ascii="Times New Roman" w:hAnsi="Times New Roman" w:cs="Times New Roman"/>
        </w:rPr>
        <w:t xml:space="preserve">. A map of forest community fire resistance across the </w:t>
      </w:r>
      <w:r w:rsidRPr="00D037BA">
        <w:rPr>
          <w:rFonts w:ascii="Times New Roman" w:hAnsi="Times New Roman" w:cs="Times New Roman"/>
        </w:rPr>
        <w:t xml:space="preserve">western US reveals agreement with independent assessments of historical fire regimes, while also identifying areas where </w:t>
      </w:r>
      <w:r w:rsidR="0045531D" w:rsidRPr="00D037BA">
        <w:rPr>
          <w:rFonts w:ascii="Times New Roman" w:hAnsi="Times New Roman" w:cs="Times New Roman"/>
        </w:rPr>
        <w:t>community-wide species traits</w:t>
      </w:r>
      <w:r w:rsidRPr="00D037BA">
        <w:rPr>
          <w:rFonts w:ascii="Times New Roman" w:hAnsi="Times New Roman" w:cs="Times New Roman"/>
        </w:rPr>
        <w:t xml:space="preserve"> may be mismatched with historical fire regimes. </w:t>
      </w:r>
    </w:p>
    <w:p w14:paraId="64E60058" w14:textId="77777777" w:rsidR="00E543BC" w:rsidRPr="00D037BA" w:rsidRDefault="00E543BC">
      <w:pPr>
        <w:spacing w:line="480" w:lineRule="auto"/>
        <w:rPr>
          <w:rFonts w:ascii="Times New Roman" w:hAnsi="Times New Roman" w:cs="Times New Roman"/>
          <w:u w:val="single"/>
        </w:rPr>
      </w:pPr>
      <w:r w:rsidRPr="00D037BA">
        <w:rPr>
          <w:rFonts w:ascii="Times New Roman" w:hAnsi="Times New Roman" w:cs="Times New Roman"/>
          <w:u w:val="single"/>
        </w:rPr>
        <w:t>Main conclusions</w:t>
      </w:r>
    </w:p>
    <w:p w14:paraId="6BEEFCAC" w14:textId="196AD880" w:rsidR="00500CE0" w:rsidRDefault="00552AC3">
      <w:pPr>
        <w:spacing w:line="480" w:lineRule="auto"/>
        <w:rPr>
          <w:rFonts w:ascii="Times New Roman" w:hAnsi="Times New Roman" w:cs="Times New Roman"/>
        </w:rPr>
      </w:pPr>
      <w:r w:rsidRPr="00D037BA">
        <w:rPr>
          <w:rFonts w:ascii="Times New Roman" w:hAnsi="Times New Roman" w:cs="Times New Roman"/>
        </w:rPr>
        <w:t xml:space="preserve">Quantifying the functional traits that confer resistance to tree-killing fire provides a direct link between ecosystem </w:t>
      </w:r>
      <w:del w:id="7" w:author="Stevens, Jens T" w:date="2019-12-05T16:15:00Z">
        <w:r w:rsidRPr="00D037BA" w:rsidDel="00C0121C">
          <w:rPr>
            <w:rFonts w:ascii="Times New Roman" w:hAnsi="Times New Roman" w:cs="Times New Roman"/>
          </w:rPr>
          <w:delText xml:space="preserve">processes </w:delText>
        </w:r>
      </w:del>
      <w:ins w:id="8" w:author="Stevens, Jens T" w:date="2019-12-05T16:15:00Z">
        <w:r w:rsidR="00C0121C">
          <w:rPr>
            <w:rFonts w:ascii="Times New Roman" w:hAnsi="Times New Roman" w:cs="Times New Roman"/>
          </w:rPr>
          <w:t>disturbance</w:t>
        </w:r>
        <w:r w:rsidR="00C0121C" w:rsidRPr="00D037BA">
          <w:rPr>
            <w:rFonts w:ascii="Times New Roman" w:hAnsi="Times New Roman" w:cs="Times New Roman"/>
          </w:rPr>
          <w:t xml:space="preserve"> </w:t>
        </w:r>
      </w:ins>
      <w:r w:rsidRPr="00D037BA">
        <w:rPr>
          <w:rFonts w:ascii="Times New Roman" w:hAnsi="Times New Roman" w:cs="Times New Roman"/>
        </w:rPr>
        <w:t xml:space="preserve">and community </w:t>
      </w:r>
      <w:del w:id="9" w:author="Stevens, Jens T" w:date="2019-12-05T16:15:00Z">
        <w:r w:rsidRPr="00D037BA" w:rsidDel="00C0121C">
          <w:rPr>
            <w:rFonts w:ascii="Times New Roman" w:hAnsi="Times New Roman" w:cs="Times New Roman"/>
          </w:rPr>
          <w:delText>resilience</w:delText>
        </w:r>
      </w:del>
      <w:ins w:id="10" w:author="Stevens, Jens T" w:date="2019-12-05T16:15:00Z">
        <w:r w:rsidR="00C0121C">
          <w:rPr>
            <w:rFonts w:ascii="Times New Roman" w:hAnsi="Times New Roman" w:cs="Times New Roman"/>
          </w:rPr>
          <w:t>resistance</w:t>
        </w:r>
      </w:ins>
      <w:r w:rsidRPr="00D037BA">
        <w:rPr>
          <w:rFonts w:ascii="Times New Roman" w:hAnsi="Times New Roman" w:cs="Times New Roman"/>
        </w:rPr>
        <w:t xml:space="preserve">. Understanding this link is critical to evaluating long-term resilience of different forest types under dynamic fire regimes. </w:t>
      </w:r>
      <w:bookmarkStart w:id="11" w:name="_GoBack"/>
      <w:ins w:id="12" w:author="Stevens, Jens T" w:date="2019-12-06T13:15:00Z">
        <w:r w:rsidR="00345B79">
          <w:rPr>
            <w:rFonts w:ascii="Times New Roman" w:hAnsi="Times New Roman" w:cs="Times New Roman"/>
          </w:rPr>
          <w:t xml:space="preserve">Our work represents the first known spatial representation of fire-resistance traits at a continental scale, and as such provides that link between functional traits and biogeography </w:t>
        </w:r>
      </w:ins>
      <w:ins w:id="13" w:author="Stevens, Jens T" w:date="2019-12-06T13:16:00Z">
        <w:r w:rsidR="00345B79">
          <w:rPr>
            <w:rFonts w:ascii="Times New Roman" w:hAnsi="Times New Roman" w:cs="Times New Roman"/>
          </w:rPr>
          <w:t>relevant to</w:t>
        </w:r>
      </w:ins>
      <w:ins w:id="14" w:author="Stevens, Jens T" w:date="2019-12-06T13:15:00Z">
        <w:r w:rsidR="00345B79">
          <w:rPr>
            <w:rFonts w:ascii="Times New Roman" w:hAnsi="Times New Roman" w:cs="Times New Roman"/>
          </w:rPr>
          <w:t xml:space="preserve"> a critical ecosystem process.</w:t>
        </w:r>
      </w:ins>
      <w:bookmarkEnd w:id="11"/>
    </w:p>
    <w:p w14:paraId="5E2CB342" w14:textId="77777777" w:rsidR="00500CE0" w:rsidRDefault="00500CE0">
      <w:pPr>
        <w:spacing w:line="480" w:lineRule="auto"/>
        <w:rPr>
          <w:rFonts w:ascii="Times New Roman" w:hAnsi="Times New Roman" w:cs="Times New Roman"/>
        </w:rPr>
      </w:pPr>
    </w:p>
    <w:p w14:paraId="0246B6A9" w14:textId="77777777" w:rsidR="00500CE0" w:rsidRDefault="00500CE0" w:rsidP="00500CE0">
      <w:pPr>
        <w:spacing w:line="480" w:lineRule="auto"/>
        <w:jc w:val="both"/>
        <w:rPr>
          <w:rFonts w:ascii="Times New Roman" w:hAnsi="Times New Roman"/>
          <w:b/>
        </w:rPr>
      </w:pPr>
      <w:r>
        <w:rPr>
          <w:rFonts w:ascii="Times New Roman" w:hAnsi="Times New Roman"/>
          <w:b/>
        </w:rPr>
        <w:t>Keywords:</w:t>
      </w:r>
    </w:p>
    <w:p w14:paraId="5E94FCBF" w14:textId="128156D0" w:rsidR="00500CE0" w:rsidRDefault="00434223" w:rsidP="00500CE0">
      <w:pPr>
        <w:spacing w:line="480" w:lineRule="auto"/>
        <w:jc w:val="both"/>
        <w:rPr>
          <w:rFonts w:ascii="Times New Roman" w:hAnsi="Times New Roman"/>
        </w:rPr>
      </w:pPr>
      <w:r>
        <w:rPr>
          <w:rFonts w:ascii="Times New Roman" w:hAnsi="Times New Roman"/>
        </w:rPr>
        <w:t xml:space="preserve">Bark thickness, </w:t>
      </w:r>
      <w:r w:rsidR="00500CE0">
        <w:rPr>
          <w:rFonts w:ascii="Times New Roman" w:hAnsi="Times New Roman"/>
        </w:rPr>
        <w:t xml:space="preserve">conifers, </w:t>
      </w:r>
      <w:r w:rsidR="00286B1D">
        <w:rPr>
          <w:rFonts w:ascii="Times New Roman" w:hAnsi="Times New Roman"/>
        </w:rPr>
        <w:t xml:space="preserve">fire ecology, </w:t>
      </w:r>
      <w:r w:rsidR="00500CE0">
        <w:rPr>
          <w:rFonts w:ascii="Times New Roman" w:hAnsi="Times New Roman"/>
        </w:rPr>
        <w:t>flammability, functional trait</w:t>
      </w:r>
      <w:r w:rsidR="001D7365">
        <w:rPr>
          <w:rFonts w:ascii="Times New Roman" w:hAnsi="Times New Roman"/>
        </w:rPr>
        <w:t xml:space="preserve"> biogeography</w:t>
      </w:r>
      <w:r w:rsidR="00286B1D">
        <w:rPr>
          <w:rFonts w:ascii="Times New Roman" w:hAnsi="Times New Roman"/>
        </w:rPr>
        <w:t>, resistance</w:t>
      </w:r>
    </w:p>
    <w:p w14:paraId="275B3969" w14:textId="2621F7B1" w:rsidR="00500CE0" w:rsidRDefault="00500CE0" w:rsidP="00500CE0">
      <w:pPr>
        <w:spacing w:line="480" w:lineRule="auto"/>
        <w:jc w:val="both"/>
        <w:rPr>
          <w:rFonts w:ascii="Times New Roman" w:hAnsi="Times New Roman"/>
        </w:rPr>
      </w:pPr>
    </w:p>
    <w:p w14:paraId="2937396B" w14:textId="77777777" w:rsidR="001E4420" w:rsidRPr="001A3536" w:rsidRDefault="001E4420" w:rsidP="001E4420">
      <w:pPr>
        <w:spacing w:line="480" w:lineRule="auto"/>
        <w:jc w:val="both"/>
        <w:rPr>
          <w:rFonts w:ascii="Times New Roman" w:hAnsi="Times New Roman" w:cs="Times New Roman"/>
        </w:rPr>
      </w:pPr>
      <w:r w:rsidRPr="001A3536">
        <w:rPr>
          <w:rFonts w:ascii="Times New Roman" w:hAnsi="Times New Roman" w:cs="Times New Roman"/>
          <w:b/>
        </w:rPr>
        <w:t>Acknowledgments</w:t>
      </w:r>
      <w:r w:rsidRPr="001A3536">
        <w:rPr>
          <w:rFonts w:ascii="Times New Roman" w:hAnsi="Times New Roman" w:cs="Times New Roman"/>
        </w:rPr>
        <w:t>: Early discussions with Malcolm North, Andrew Latimer, and Scott Stephens helped refine these ideas.</w:t>
      </w:r>
    </w:p>
    <w:p w14:paraId="46A2740B" w14:textId="77777777" w:rsidR="001E4420" w:rsidRPr="001A3536" w:rsidRDefault="001E4420" w:rsidP="001E4420">
      <w:pPr>
        <w:spacing w:line="480" w:lineRule="auto"/>
        <w:jc w:val="both"/>
        <w:rPr>
          <w:rFonts w:ascii="Times New Roman" w:hAnsi="Times New Roman" w:cs="Times New Roman"/>
          <w:b/>
        </w:rPr>
      </w:pPr>
    </w:p>
    <w:p w14:paraId="614AB059" w14:textId="77777777" w:rsidR="001E4420" w:rsidRPr="001A3536" w:rsidRDefault="001E4420" w:rsidP="001E4420">
      <w:pPr>
        <w:spacing w:line="480" w:lineRule="auto"/>
        <w:jc w:val="both"/>
        <w:rPr>
          <w:rFonts w:ascii="Times New Roman" w:hAnsi="Times New Roman" w:cs="Times New Roman"/>
        </w:rPr>
      </w:pPr>
      <w:r w:rsidRPr="001A3536">
        <w:rPr>
          <w:rFonts w:ascii="Times New Roman" w:hAnsi="Times New Roman" w:cs="Times New Roman"/>
        </w:rPr>
        <w:t>This paper was written and prepared by US Government employees on official time, and therefore it is in the public domain and not subject to copyright.</w:t>
      </w:r>
    </w:p>
    <w:p w14:paraId="448523E8" w14:textId="77777777" w:rsidR="00243C40" w:rsidRPr="001A3536" w:rsidRDefault="001B49E8">
      <w:pPr>
        <w:spacing w:line="480" w:lineRule="auto"/>
        <w:rPr>
          <w:rFonts w:ascii="Times New Roman" w:hAnsi="Times New Roman" w:cs="Times New Roman"/>
        </w:rPr>
      </w:pPr>
      <w:r w:rsidRPr="001A3536">
        <w:rPr>
          <w:rFonts w:ascii="Times New Roman" w:hAnsi="Times New Roman" w:cs="Times New Roman"/>
          <w:b/>
        </w:rPr>
        <w:t>Introduction</w:t>
      </w:r>
    </w:p>
    <w:p w14:paraId="42BF6634" w14:textId="0476CA87"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Functional traits have become a critical component of community ecology in the past decade, improving our understanding of how environmental niches are expressed by shared traits</w:t>
      </w:r>
      <w:r w:rsidR="00D037BA" w:rsidRPr="001A3536">
        <w:rPr>
          <w:rFonts w:ascii="Times New Roman" w:hAnsi="Times New Roman" w:cs="Times New Roman"/>
        </w:rPr>
        <w:t xml:space="preserve"> </w:t>
      </w:r>
      <w:r w:rsidR="00D037BA" w:rsidRPr="001A3536">
        <w:rPr>
          <w:rFonts w:ascii="Times New Roman" w:hAnsi="Times New Roman" w:cs="Times New Roman"/>
        </w:rPr>
        <w:fldChar w:fldCharType="begin">
          <w:fldData xml:space="preserve">PEVuZE5vdGU+PENpdGU+PEF1dGhvcj5NY0dpbGw8L0F1dGhvcj48WWVhcj4yMDA2PC9ZZWFyPjxS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</w:fldData>
        </w:fldChar>
      </w:r>
      <w:r w:rsidR="00D037BA" w:rsidRPr="001A3536">
        <w:rPr>
          <w:rFonts w:ascii="Times New Roman" w:hAnsi="Times New Roman" w:cs="Times New Roman"/>
        </w:rPr>
        <w:instrText xml:space="preserve"> ADDIN EN.CITE </w:instrText>
      </w:r>
      <w:r w:rsidR="00D037BA" w:rsidRPr="001A3536">
        <w:rPr>
          <w:rFonts w:ascii="Times New Roman" w:hAnsi="Times New Roman" w:cs="Times New Roman"/>
        </w:rPr>
        <w:fldChar w:fldCharType="begin">
          <w:fldData xml:space="preserve">PEVuZE5vdGU+PENpdGU+PEF1dGhvcj5NY0dpbGw8L0F1dGhvcj48WWVhcj4yMDA2PC9ZZWFyPjxS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</w:fldData>
        </w:fldChar>
      </w:r>
      <w:r w:rsidR="00D037BA" w:rsidRPr="001A3536">
        <w:rPr>
          <w:rFonts w:ascii="Times New Roman" w:hAnsi="Times New Roman" w:cs="Times New Roman"/>
        </w:rPr>
        <w:instrText xml:space="preserve"> ADDIN EN.CITE.DATA </w:instrText>
      </w:r>
      <w:r w:rsidR="00D037BA" w:rsidRPr="001A3536">
        <w:rPr>
          <w:rFonts w:ascii="Times New Roman" w:hAnsi="Times New Roman" w:cs="Times New Roman"/>
        </w:rPr>
      </w:r>
      <w:r w:rsidR="00D037BA" w:rsidRPr="001A3536">
        <w:rPr>
          <w:rFonts w:ascii="Times New Roman" w:hAnsi="Times New Roman" w:cs="Times New Roman"/>
        </w:rPr>
        <w:fldChar w:fldCharType="end"/>
      </w:r>
      <w:r w:rsidR="00D037BA" w:rsidRPr="001A3536">
        <w:rPr>
          <w:rFonts w:ascii="Times New Roman" w:hAnsi="Times New Roman" w:cs="Times New Roman"/>
        </w:rPr>
      </w:r>
      <w:r w:rsidR="00D037BA" w:rsidRPr="001A3536">
        <w:rPr>
          <w:rFonts w:ascii="Times New Roman" w:hAnsi="Times New Roman" w:cs="Times New Roman"/>
        </w:rPr>
        <w:fldChar w:fldCharType="separate"/>
      </w:r>
      <w:r w:rsidR="00D037BA" w:rsidRPr="001A3536">
        <w:rPr>
          <w:rFonts w:ascii="Times New Roman" w:hAnsi="Times New Roman" w:cs="Times New Roman"/>
          <w:noProof/>
        </w:rPr>
        <w:t>(McGill, Enquist, Weiher, &amp; Westoby, 2006)</w:t>
      </w:r>
      <w:r w:rsidR="00D037BA" w:rsidRPr="001A3536">
        <w:rPr>
          <w:rFonts w:ascii="Times New Roman" w:hAnsi="Times New Roman" w:cs="Times New Roman"/>
        </w:rPr>
        <w:fldChar w:fldCharType="end"/>
      </w:r>
      <w:r w:rsidR="00D037BA" w:rsidRPr="001A3536">
        <w:rPr>
          <w:rFonts w:ascii="Times New Roman" w:hAnsi="Times New Roman" w:cs="Times New Roman"/>
        </w:rPr>
        <w:t>.</w:t>
      </w:r>
      <w:r w:rsidRPr="001A3536">
        <w:rPr>
          <w:rStyle w:val="ListLabel1"/>
        </w:rPr>
        <w:t xml:space="preserve"> Despite rapidly expanding databases of functional trait information, particularly for plants</w:t>
      </w:r>
      <w:r w:rsidR="00D037BA" w:rsidRPr="001A3536">
        <w:rPr>
          <w:rFonts w:ascii="Times New Roman" w:hAnsi="Times New Roman" w:cs="Times New Roman"/>
        </w:rPr>
        <w:t xml:space="preserve"> </w:t>
      </w:r>
      <w:r w:rsidR="00D037BA" w:rsidRPr="001A3536">
        <w:rPr>
          <w:rFonts w:ascii="Times New Roman" w:hAnsi="Times New Roman" w:cs="Times New Roman"/>
        </w:rPr>
        <w:fldChar w:fldCharType="begin">
          <w:fldData xml:space="preserve">PEVuZE5vdGU+PENpdGU+PEF1dGhvcj5LYXR0Z2U8L0F1dGhvcj48WWVhcj4yMDExPC9ZZWFyPjxS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</w:fldData>
        </w:fldChar>
      </w:r>
      <w:r w:rsidR="00D037BA" w:rsidRPr="001A3536">
        <w:rPr>
          <w:rFonts w:ascii="Times New Roman" w:hAnsi="Times New Roman" w:cs="Times New Roman"/>
        </w:rPr>
        <w:instrText xml:space="preserve"> ADDIN EN.CITE </w:instrText>
      </w:r>
      <w:r w:rsidR="00D037BA" w:rsidRPr="001A3536">
        <w:rPr>
          <w:rFonts w:ascii="Times New Roman" w:hAnsi="Times New Roman" w:cs="Times New Roman"/>
        </w:rPr>
        <w:fldChar w:fldCharType="begin">
          <w:fldData xml:space="preserve">PEVuZE5vdGU+PENpdGU+PEF1dGhvcj5LYXR0Z2U8L0F1dGhvcj48WWVhcj4yMDExPC9ZZWFyPjxS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</w:fldData>
        </w:fldChar>
      </w:r>
      <w:r w:rsidR="00D037BA" w:rsidRPr="001A3536">
        <w:rPr>
          <w:rFonts w:ascii="Times New Roman" w:hAnsi="Times New Roman" w:cs="Times New Roman"/>
        </w:rPr>
        <w:instrText xml:space="preserve"> ADDIN EN.CITE.DATA </w:instrText>
      </w:r>
      <w:r w:rsidR="00D037BA" w:rsidRPr="001A3536">
        <w:rPr>
          <w:rFonts w:ascii="Times New Roman" w:hAnsi="Times New Roman" w:cs="Times New Roman"/>
        </w:rPr>
      </w:r>
      <w:r w:rsidR="00D037BA" w:rsidRPr="001A3536">
        <w:rPr>
          <w:rFonts w:ascii="Times New Roman" w:hAnsi="Times New Roman" w:cs="Times New Roman"/>
        </w:rPr>
        <w:fldChar w:fldCharType="end"/>
      </w:r>
      <w:r w:rsidR="00D037BA" w:rsidRPr="001A3536">
        <w:rPr>
          <w:rFonts w:ascii="Times New Roman" w:hAnsi="Times New Roman" w:cs="Times New Roman"/>
        </w:rPr>
      </w:r>
      <w:r w:rsidR="00D037BA" w:rsidRPr="001A3536">
        <w:rPr>
          <w:rFonts w:ascii="Times New Roman" w:hAnsi="Times New Roman" w:cs="Times New Roman"/>
        </w:rPr>
        <w:fldChar w:fldCharType="separate"/>
      </w:r>
      <w:r w:rsidR="00D037BA" w:rsidRPr="001A3536">
        <w:rPr>
          <w:rFonts w:ascii="Times New Roman" w:hAnsi="Times New Roman" w:cs="Times New Roman"/>
          <w:noProof/>
        </w:rPr>
        <w:t>(Kattge et al., 2011)</w:t>
      </w:r>
      <w:r w:rsidR="00D037BA" w:rsidRPr="001A3536">
        <w:rPr>
          <w:rFonts w:ascii="Times New Roman" w:hAnsi="Times New Roman" w:cs="Times New Roman"/>
        </w:rPr>
        <w:fldChar w:fldCharType="end"/>
      </w:r>
      <w:r w:rsidR="00D037BA" w:rsidRPr="001A3536">
        <w:rPr>
          <w:rFonts w:ascii="Times New Roman" w:hAnsi="Times New Roman" w:cs="Times New Roman"/>
        </w:rPr>
        <w:t>,</w:t>
      </w:r>
      <w:r w:rsidRPr="001A3536">
        <w:rPr>
          <w:rFonts w:ascii="Times New Roman" w:hAnsi="Times New Roman" w:cs="Times New Roman"/>
        </w:rPr>
        <w:t xml:space="preserve"> </w:t>
      </w:r>
      <w:r w:rsidRPr="001A3536">
        <w:rPr>
          <w:rStyle w:val="ListLabel1"/>
        </w:rPr>
        <w:t xml:space="preserve">studies of niche dynamics using functional traits often focus at relatively </w:t>
      </w:r>
      <w:del w:id="15" w:author="Stevens, Jens T" w:date="2019-12-06T12:05:00Z">
        <w:r w:rsidRPr="001A3536" w:rsidDel="00D52918">
          <w:rPr>
            <w:rStyle w:val="ListLabel1"/>
          </w:rPr>
          <w:delText xml:space="preserve">small </w:delText>
        </w:r>
      </w:del>
      <w:ins w:id="16" w:author="Stevens, Jens T" w:date="2019-12-06T12:05:00Z">
        <w:r w:rsidR="00D52918">
          <w:rPr>
            <w:rStyle w:val="ListLabel1"/>
          </w:rPr>
          <w:t>fine</w:t>
        </w:r>
        <w:r w:rsidR="00D52918" w:rsidRPr="001A3536">
          <w:rPr>
            <w:rStyle w:val="ListLabel1"/>
          </w:rPr>
          <w:t xml:space="preserve"> </w:t>
        </w:r>
      </w:ins>
      <w:r w:rsidRPr="001A3536">
        <w:rPr>
          <w:rStyle w:val="ListLabel1"/>
        </w:rPr>
        <w:t>spatial scales</w:t>
      </w:r>
      <w:r w:rsidR="00D037BA" w:rsidRPr="001A3536">
        <w:rPr>
          <w:rFonts w:ascii="Times New Roman" w:hAnsi="Times New Roman" w:cs="Times New Roman"/>
        </w:rPr>
        <w:t xml:space="preserve"> </w:t>
      </w:r>
      <w:r w:rsidR="00D037BA" w:rsidRPr="001A3536">
        <w:rPr>
          <w:rFonts w:ascii="Times New Roman" w:hAnsi="Times New Roman" w:cs="Times New Roman"/>
        </w:rPr>
        <w:fldChar w:fldCharType="begin"/>
      </w:r>
      <w:r w:rsidR="00D037BA" w:rsidRPr="001A3536">
        <w:rPr>
          <w:rFonts w:ascii="Times New Roman" w:hAnsi="Times New Roman" w:cs="Times New Roman"/>
        </w:rPr>
        <w:instrText xml:space="preserve"> ADDIN EN.CITE &lt;EndNote&gt;&lt;Cite&gt;&lt;Author&gt;Messier&lt;/Author&gt;&lt;Year&gt;2010&lt;/Year&gt;&lt;RecNum&gt;3663&lt;/RecNum&gt;&lt;DisplayText&gt;(Messier, McGill, &amp;amp; Lechowicz, 2010)&lt;/DisplayText&gt;&lt;record&gt;&lt;rec-number&gt;3663&lt;/rec-number&gt;&lt;foreign-keys&gt;&lt;key app="EN" db-id="w0ppaavf8t2zvwe9f0oxa5rcervz0wedp050" timestamp="1542058583"&gt;3663&lt;/key&gt;&lt;/foreign-keys&gt;&lt;ref-type name="Journal Article"&gt;17&lt;/ref-type&gt;&lt;contributors&gt;&lt;authors&gt;&lt;author&gt;Messier, Julie&lt;/author&gt;&lt;author&gt;McGill, Brian J.&lt;/author&gt;&lt;author&gt;Lechowicz, Martin J.&lt;/author&gt;&lt;/authors&gt;&lt;/contributors&gt;&lt;titles&gt;&lt;title&gt;How do traits vary across ecological scales? A case for trait-based ecology&lt;/title&gt;&lt;secondary-title&gt;Ecology Letters&lt;/secondary-title&gt;&lt;/titles&gt;&lt;periodical&gt;&lt;full-title&gt;Ecology Letters&lt;/full-title&gt;&lt;abbr-1&gt;Ecol. Lett.&lt;/abbr-1&gt;&lt;abbr-2&gt;Ecol Lett&lt;/abbr-2&gt;&lt;/periodical&gt;&lt;pages&gt;838-848&lt;/pages&gt;&lt;volume&gt;13&lt;/volume&gt;&lt;number&gt;7&lt;/number&gt;&lt;dates&gt;&lt;year&gt;2010&lt;/year&gt;&lt;/dates&gt;&lt;urls&gt;&lt;related-urls&gt;&lt;url&gt;https://onlinelibrary.wiley.com/doi/abs/10.1111/j.1461-0248.2010.01476.x&lt;/url&gt;&lt;/related-urls&gt;&lt;/urls&gt;&lt;electronic-resource-num&gt;doi:10.1111/j.1461-0248.2010.01476.x&lt;/electronic-resource-num&gt;&lt;/record&gt;&lt;/Cite&gt;&lt;/EndNote&gt;</w:instrText>
      </w:r>
      <w:r w:rsidR="00D037BA" w:rsidRPr="001A3536">
        <w:rPr>
          <w:rFonts w:ascii="Times New Roman" w:hAnsi="Times New Roman" w:cs="Times New Roman"/>
        </w:rPr>
        <w:fldChar w:fldCharType="separate"/>
      </w:r>
      <w:r w:rsidR="00D037BA" w:rsidRPr="001A3536">
        <w:rPr>
          <w:rFonts w:ascii="Times New Roman" w:hAnsi="Times New Roman" w:cs="Times New Roman"/>
          <w:noProof/>
        </w:rPr>
        <w:t>(Messier, McGill, &amp; Lechowicz, 2010)</w:t>
      </w:r>
      <w:r w:rsidR="00D037BA" w:rsidRPr="001A3536">
        <w:rPr>
          <w:rFonts w:ascii="Times New Roman" w:hAnsi="Times New Roman" w:cs="Times New Roman"/>
        </w:rPr>
        <w:fldChar w:fldCharType="end"/>
      </w:r>
      <w:r w:rsidRPr="001A3536">
        <w:rPr>
          <w:rFonts w:ascii="Times New Roman" w:hAnsi="Times New Roman" w:cs="Times New Roman"/>
        </w:rPr>
        <w:t xml:space="preserve">, </w:t>
      </w:r>
      <w:r w:rsidRPr="001A3536">
        <w:rPr>
          <w:rStyle w:val="ListLabel1"/>
        </w:rPr>
        <w:t xml:space="preserve">and scaling up functional trait studies to describe ecosystem processes at </w:t>
      </w:r>
      <w:del w:id="17" w:author="Stevens, Jens T" w:date="2019-12-06T12:06:00Z">
        <w:r w:rsidRPr="001A3536" w:rsidDel="00D52918">
          <w:rPr>
            <w:rStyle w:val="ListLabel1"/>
          </w:rPr>
          <w:delText xml:space="preserve">the </w:delText>
        </w:r>
      </w:del>
      <w:ins w:id="18" w:author="Stevens, Jens T" w:date="2019-12-06T12:06:00Z">
        <w:r w:rsidR="00D52918">
          <w:rPr>
            <w:rStyle w:val="ListLabel1"/>
          </w:rPr>
          <w:t>broader</w:t>
        </w:r>
        <w:r w:rsidR="00D52918" w:rsidRPr="001A3536">
          <w:rPr>
            <w:rStyle w:val="ListLabel1"/>
          </w:rPr>
          <w:t xml:space="preserve"> </w:t>
        </w:r>
      </w:ins>
      <w:r w:rsidRPr="001A3536">
        <w:rPr>
          <w:rStyle w:val="ListLabel1"/>
        </w:rPr>
        <w:t>landscape scale</w:t>
      </w:r>
      <w:ins w:id="19" w:author="Stevens, Jens T" w:date="2019-12-06T12:06:00Z">
        <w:r w:rsidR="00D52918">
          <w:rPr>
            <w:rStyle w:val="ListLabel1"/>
          </w:rPr>
          <w:t>s</w:t>
        </w:r>
      </w:ins>
      <w:r w:rsidRPr="001A3536">
        <w:rPr>
          <w:rStyle w:val="ListLabel1"/>
        </w:rPr>
        <w:t xml:space="preserve"> </w:t>
      </w:r>
      <w:ins w:id="20" w:author="Stevens, Jens T" w:date="2019-12-06T12:06:00Z">
        <w:r w:rsidR="00D52918">
          <w:rPr>
            <w:rStyle w:val="ListLabel1"/>
          </w:rPr>
          <w:t xml:space="preserve">(from tens of hectares to continental scales) </w:t>
        </w:r>
      </w:ins>
      <w:r w:rsidRPr="001A3536">
        <w:rPr>
          <w:rStyle w:val="ListLabel1"/>
        </w:rPr>
        <w:t xml:space="preserve">has been challenging </w:t>
      </w:r>
      <w:r w:rsidR="00D037BA" w:rsidRPr="001A3536">
        <w:rPr>
          <w:rStyle w:val="ListLabel1"/>
        </w:rPr>
        <w:fldChar w:fldCharType="begin"/>
      </w:r>
      <w:r w:rsidR="00D037BA" w:rsidRPr="001A3536">
        <w:rPr>
          <w:rStyle w:val="ListLabel1"/>
        </w:rPr>
        <w:instrText xml:space="preserve"> 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rsidR="00D037BA" w:rsidRPr="001A3536">
        <w:rPr>
          <w:rStyle w:val="ListLabel1"/>
        </w:rPr>
        <w:fldChar w:fldCharType="separate"/>
      </w:r>
      <w:r w:rsidR="00D037BA" w:rsidRPr="001A3536">
        <w:rPr>
          <w:rStyle w:val="ListLabel1"/>
          <w:noProof/>
        </w:rPr>
        <w:t>(Funk et al., 2017)</w:t>
      </w:r>
      <w:r w:rsidR="00D037BA" w:rsidRPr="001A3536">
        <w:rPr>
          <w:rStyle w:val="ListLabel1"/>
        </w:rPr>
        <w:fldChar w:fldCharType="end"/>
      </w:r>
      <w:r w:rsidR="00D037BA" w:rsidRPr="001A3536">
        <w:rPr>
          <w:rStyle w:val="ListLabel1"/>
        </w:rPr>
        <w:t xml:space="preserve">. </w:t>
      </w:r>
      <w:r w:rsidRPr="001A3536">
        <w:rPr>
          <w:rStyle w:val="ListLabel1"/>
        </w:rPr>
        <w:t xml:space="preserve">Advances in remote sensing and species distribution modeling have created an opportunity to integrate landscape models of species abundances with functional trait information via the concept of functional trait </w:t>
      </w:r>
      <w:r w:rsidR="00D037BA" w:rsidRPr="001A3536">
        <w:rPr>
          <w:rStyle w:val="ListLabel1"/>
        </w:rPr>
        <w:t xml:space="preserve">biogeography </w:t>
      </w:r>
      <w:r w:rsidR="00D037BA" w:rsidRPr="001A3536">
        <w:rPr>
          <w:rStyle w:val="ListLabel1"/>
        </w:rPr>
        <w:fldChar w:fldCharType="begin"/>
      </w:r>
      <w:r w:rsidR="00D037BA" w:rsidRPr="001A3536">
        <w:rPr>
          <w:rStyle w:val="ListLabel1"/>
        </w:rPr>
        <w:instrText xml:space="preserve"> ADDIN EN.CITE &lt;EndNote&gt;&lt;Cite&gt;&lt;Author&gt;Violle&lt;/Author&gt;&lt;Year&gt;2014&lt;/Year&gt;&lt;RecNum&gt;3697&lt;/RecNum&gt;&lt;DisplayText&gt;(Violle, Reich, Pacala, Enquist, &amp;amp; Kattge, 2014)&lt;/DisplayText&gt;&lt;record&gt;&lt;rec-number&gt;3697&lt;/rec-number&gt;&lt;foreign-keys&gt;&lt;key app="EN" db-id="w0ppaavf8t2zvwe9f0oxa5rcervz0wedp050" timestamp="1546888159"&gt;3697&lt;/key&gt;&lt;/foreign-keys&gt;&lt;ref-type name="Journal Article"&gt;17&lt;/ref-type&gt;&lt;contributors&gt;&lt;authors&gt;&lt;author&gt;Violle, Cyrille&lt;/author&gt;&lt;author&gt;Reich, Peter B.&lt;/author&gt;&lt;author&gt;Pacala, Stephen W.&lt;/author&gt;&lt;author&gt;Enquist, Brian J.&lt;/author&gt;&lt;author&gt;Kattge, Jens&lt;/author&gt;&lt;/authors&gt;&lt;/contributors&gt;&lt;titles&gt;&lt;title&gt;The emergence and promise of functional biogeography&lt;/title&gt;&lt;secondary-title&gt;Proceedings of the National Academy of Sciences&lt;/secondary-title&gt;&lt;/titles&gt;&lt;periodical&gt;&lt;full-title&gt;Proceedings of the National Academy of Sciences&lt;/full-title&gt;&lt;/periodical&gt;&lt;pages&gt;13690&lt;/pages&gt;&lt;volume&gt;111&lt;/volume&gt;&lt;number&gt;38&lt;/number&gt;&lt;dates&gt;&lt;year&gt;2014&lt;/year&gt;&lt;/dates&gt;&lt;urls&gt;&lt;related-urls&gt;&lt;url&gt;http://www.pnas.org/content/111/38/13690.abstract&lt;/url&gt;&lt;/related-urls&gt;&lt;/urls&gt;&lt;electronic-resource-num&gt;10.1073/pnas.1415442111&lt;/electronic-resource-num&gt;&lt;/record&gt;&lt;/Cite&gt;&lt;/EndNote&gt;</w:instrText>
      </w:r>
      <w:r w:rsidR="00D037BA" w:rsidRPr="001A3536">
        <w:rPr>
          <w:rStyle w:val="ListLabel1"/>
        </w:rPr>
        <w:fldChar w:fldCharType="separate"/>
      </w:r>
      <w:r w:rsidR="00D037BA" w:rsidRPr="001A3536">
        <w:rPr>
          <w:rStyle w:val="ListLabel1"/>
          <w:noProof/>
        </w:rPr>
        <w:t>(Violle, Reich, Pacala, Enquist, &amp; Kattge, 2014)</w:t>
      </w:r>
      <w:r w:rsidR="00D037BA" w:rsidRPr="001A3536">
        <w:rPr>
          <w:rStyle w:val="ListLabel1"/>
        </w:rPr>
        <w:fldChar w:fldCharType="end"/>
      </w:r>
      <w:r w:rsidR="00D037BA" w:rsidRPr="001A3536">
        <w:rPr>
          <w:rStyle w:val="ListLabel1"/>
        </w:rPr>
        <w:t>.</w:t>
      </w:r>
      <w:r w:rsidRPr="001A3536">
        <w:rPr>
          <w:rStyle w:val="ListLabel1"/>
        </w:rPr>
        <w:t xml:space="preserve"> To illustrate how ecosystem processes may select for and filter species at </w:t>
      </w:r>
      <w:del w:id="21" w:author="Stevens, Jens T" w:date="2019-12-06T12:05:00Z">
        <w:r w:rsidRPr="001A3536" w:rsidDel="00D52918">
          <w:rPr>
            <w:rStyle w:val="ListLabel1"/>
          </w:rPr>
          <w:delText xml:space="preserve">large </w:delText>
        </w:r>
      </w:del>
      <w:ins w:id="22" w:author="Stevens, Jens T" w:date="2019-12-06T12:05:00Z">
        <w:r w:rsidR="00D52918">
          <w:rPr>
            <w:rStyle w:val="ListLabel1"/>
          </w:rPr>
          <w:t>broad</w:t>
        </w:r>
        <w:r w:rsidR="00D52918" w:rsidRPr="001A3536">
          <w:rPr>
            <w:rStyle w:val="ListLabel1"/>
          </w:rPr>
          <w:t xml:space="preserve"> </w:t>
        </w:r>
      </w:ins>
      <w:r w:rsidRPr="001A3536">
        <w:rPr>
          <w:rStyle w:val="ListLabel1"/>
        </w:rPr>
        <w:t>spatial scales, we apply</w:t>
      </w:r>
      <w:r w:rsidR="00434223">
        <w:rPr>
          <w:rStyle w:val="ListLabel1"/>
        </w:rPr>
        <w:t xml:space="preserve"> a</w:t>
      </w:r>
      <w:r w:rsidRPr="001A3536">
        <w:rPr>
          <w:rStyle w:val="ListLabel1"/>
        </w:rPr>
        <w:t xml:space="preserve"> functional trait biogeography </w:t>
      </w:r>
      <w:r w:rsidR="00434223">
        <w:rPr>
          <w:rStyle w:val="ListLabel1"/>
        </w:rPr>
        <w:t xml:space="preserve">approach </w:t>
      </w:r>
      <w:r w:rsidRPr="001A3536">
        <w:rPr>
          <w:rStyle w:val="ListLabel1"/>
        </w:rPr>
        <w:t xml:space="preserve">to describe regional variation in </w:t>
      </w:r>
      <w:del w:id="23" w:author="Stevens, Jens T" w:date="2019-12-06T12:09:00Z">
        <w:r w:rsidRPr="001A3536" w:rsidDel="00D52918">
          <w:rPr>
            <w:rStyle w:val="ListLabel1"/>
          </w:rPr>
          <w:delText>adaptive fire regimes</w:delText>
        </w:r>
      </w:del>
      <w:ins w:id="24" w:author="Stevens, Jens T" w:date="2019-12-06T12:09:00Z">
        <w:r w:rsidR="00D52918">
          <w:rPr>
            <w:rStyle w:val="ListLabel1"/>
          </w:rPr>
          <w:t>adaptations to frequent surface fire</w:t>
        </w:r>
      </w:ins>
      <w:r w:rsidRPr="001A3536">
        <w:rPr>
          <w:rStyle w:val="ListLabel1"/>
        </w:rPr>
        <w:t xml:space="preserve"> within conifer-dominated forests </w:t>
      </w:r>
      <w:r w:rsidRPr="001A3536">
        <w:rPr>
          <w:rFonts w:ascii="Times New Roman" w:hAnsi="Times New Roman" w:cs="Times New Roman"/>
        </w:rPr>
        <w:t>and woodlands of the western U.S.</w:t>
      </w:r>
    </w:p>
    <w:p w14:paraId="43C0BA73" w14:textId="0EB60878"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Mapping of historical and contemporary fire regimes is useful to model spatial variation in characteristic ecosystem response to wildland fire across a landscape</w:t>
      </w:r>
      <w:r w:rsidR="00D037BA" w:rsidRPr="001A3536">
        <w:rPr>
          <w:rFonts w:ascii="Times New Roman" w:hAnsi="Times New Roman" w:cs="Times New Roman"/>
        </w:rPr>
        <w:t xml:space="preserve"> </w:t>
      </w:r>
      <w:r w:rsidR="00D037BA" w:rsidRPr="001A3536">
        <w:rPr>
          <w:rFonts w:ascii="Times New Roman" w:hAnsi="Times New Roman" w:cs="Times New Roman"/>
        </w:rPr>
        <w:fldChar w:fldCharType="begin"/>
      </w:r>
      <w:r w:rsidR="00D037BA" w:rsidRPr="001A3536">
        <w:rPr>
          <w:rFonts w:ascii="Times New Roman" w:hAnsi="Times New Roman" w:cs="Times New Roman"/>
        </w:rPr>
        <w:instrText xml:space="preserve"> ADDIN EN.CITE &lt;EndNote&gt;&lt;Cite&gt;&lt;Author&gt;Schoennagel&lt;/Author&gt;&lt;Year&gt;2011&lt;/Year&gt;&lt;RecNum&gt;841&lt;/RecNum&gt;&lt;DisplayText&gt;(Schoennagel &amp;amp;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rsidR="00D037BA" w:rsidRPr="001A3536">
        <w:rPr>
          <w:rFonts w:ascii="Times New Roman" w:hAnsi="Times New Roman" w:cs="Times New Roman"/>
        </w:rPr>
        <w:fldChar w:fldCharType="separate"/>
      </w:r>
      <w:r w:rsidR="00D037BA" w:rsidRPr="001A3536">
        <w:rPr>
          <w:rFonts w:ascii="Times New Roman" w:hAnsi="Times New Roman" w:cs="Times New Roman"/>
          <w:noProof/>
        </w:rPr>
        <w:t>(Schoennagel &amp; Nelson, 2011)</w:t>
      </w:r>
      <w:r w:rsidR="00D037BA" w:rsidRPr="001A3536">
        <w:rPr>
          <w:rFonts w:ascii="Times New Roman" w:hAnsi="Times New Roman" w:cs="Times New Roman"/>
        </w:rPr>
        <w:fldChar w:fldCharType="end"/>
      </w:r>
      <w:r w:rsidR="00D037BA" w:rsidRPr="001A3536">
        <w:rPr>
          <w:rFonts w:ascii="Times New Roman" w:hAnsi="Times New Roman" w:cs="Times New Roman"/>
        </w:rPr>
        <w:t xml:space="preserve">. </w:t>
      </w:r>
      <w:r w:rsidRPr="001A3536">
        <w:rPr>
          <w:rStyle w:val="ListLabel1"/>
        </w:rPr>
        <w:t xml:space="preserve">Such models are generally based on historical fire return intervals, climate, predominant vegetation, and biophysical models </w:t>
      </w:r>
      <w:r w:rsidRPr="001A3536">
        <w:rPr>
          <w:rFonts w:ascii="Times New Roman" w:hAnsi="Times New Roman" w:cs="Times New Roman"/>
        </w:rPr>
        <w:t xml:space="preserve">that link these parameters </w:t>
      </w:r>
      <w:r w:rsidR="00D037BA" w:rsidRPr="001A3536">
        <w:rPr>
          <w:rFonts w:ascii="Times New Roman" w:hAnsi="Times New Roman" w:cs="Times New Roman"/>
        </w:rPr>
        <w:fldChar w:fldCharType="begin"/>
      </w:r>
      <w:r w:rsidR="00D037BA" w:rsidRPr="001A3536">
        <w:rPr>
          <w:rFonts w:ascii="Times New Roman" w:hAnsi="Times New Roman" w:cs="Times New Roman"/>
        </w:rPr>
        <w:instrText xml:space="preserve"> 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search-notes&gt;Read 17 3/14/17&amp;#xD;Core landfire citation (skimmed abstract)&amp;#xD;&amp;#xD;Vegetation departure index (VDEP) is a continuous 1-100 scored variable indicating departure from historical condition; it is 1:1 with a given biophysical description setting as specified here (citation as): LANDFIRE, 2013. LANDFIRE Vegetation Departure. US Department of Interior, Geological Survey (http://www.landfire.gov/NationalProductDescriptions11.php (accessed xx/xx/xxxx)).&lt;/research-notes&gt;&lt;/record&gt;&lt;/Cite&gt;&lt;/EndNote&gt;</w:instrText>
      </w:r>
      <w:r w:rsidR="00D037BA" w:rsidRPr="001A3536">
        <w:rPr>
          <w:rFonts w:ascii="Times New Roman" w:hAnsi="Times New Roman" w:cs="Times New Roman"/>
        </w:rPr>
        <w:fldChar w:fldCharType="separate"/>
      </w:r>
      <w:r w:rsidR="00D037BA" w:rsidRPr="001A3536">
        <w:rPr>
          <w:rFonts w:ascii="Times New Roman" w:hAnsi="Times New Roman" w:cs="Times New Roman"/>
          <w:noProof/>
        </w:rPr>
        <w:t>(Rollins, 2009)</w:t>
      </w:r>
      <w:r w:rsidR="00D037BA" w:rsidRPr="001A3536">
        <w:rPr>
          <w:rFonts w:ascii="Times New Roman" w:hAnsi="Times New Roman" w:cs="Times New Roman"/>
        </w:rPr>
        <w:fldChar w:fldCharType="end"/>
      </w:r>
      <w:r w:rsidR="00D037BA" w:rsidRPr="001A3536">
        <w:rPr>
          <w:rFonts w:ascii="Times New Roman" w:hAnsi="Times New Roman" w:cs="Times New Roman"/>
        </w:rPr>
        <w:t xml:space="preserve">. </w:t>
      </w:r>
      <w:r w:rsidRPr="001A3536">
        <w:rPr>
          <w:rStyle w:val="ListLabel1"/>
        </w:rPr>
        <w:t xml:space="preserve">Implicit in these models, particularly in forested ecosystems, is the recognition that there is functional trait </w:t>
      </w:r>
      <w:r w:rsidRPr="001A3536">
        <w:rPr>
          <w:rStyle w:val="ListLabel1"/>
        </w:rPr>
        <w:lastRenderedPageBreak/>
        <w:t>variation among species of the predominant vegetation (e.g.</w:t>
      </w:r>
      <w:r w:rsidRPr="001A3536">
        <w:rPr>
          <w:rFonts w:ascii="Times New Roman" w:hAnsi="Times New Roman" w:cs="Times New Roman"/>
        </w:rPr>
        <w:t xml:space="preserve">, trees) that influences the likelihood of the tree surviving a fire (Figure 1). </w:t>
      </w:r>
      <w:r w:rsidR="00071808" w:rsidRPr="00071808">
        <w:rPr>
          <w:rFonts w:ascii="Times New Roman" w:hAnsi="Times New Roman" w:cs="Times New Roman"/>
        </w:rPr>
        <w:t>Some functional traits of trees</w:t>
      </w:r>
      <w:r w:rsidR="00071808">
        <w:rPr>
          <w:rFonts w:ascii="Times New Roman" w:hAnsi="Times New Roman" w:cs="Times New Roman"/>
        </w:rPr>
        <w:t xml:space="preserve"> (e.g. thick bark)</w:t>
      </w:r>
      <w:r w:rsidR="00071808" w:rsidRPr="00071808">
        <w:rPr>
          <w:rFonts w:ascii="Times New Roman" w:hAnsi="Times New Roman" w:cs="Times New Roman"/>
        </w:rPr>
        <w:t xml:space="preserve"> promote survival during fire through protective structures that </w:t>
      </w:r>
      <w:r w:rsidR="00071808">
        <w:rPr>
          <w:rFonts w:ascii="Times New Roman" w:hAnsi="Times New Roman" w:cs="Times New Roman"/>
        </w:rPr>
        <w:t>reduce fire exposure, while other</w:t>
      </w:r>
      <w:r w:rsidR="00071808" w:rsidRPr="00071808">
        <w:rPr>
          <w:rFonts w:ascii="Times New Roman" w:hAnsi="Times New Roman" w:cs="Times New Roman"/>
        </w:rPr>
        <w:t xml:space="preserve">s </w:t>
      </w:r>
      <w:r w:rsidR="00071808">
        <w:rPr>
          <w:rFonts w:ascii="Times New Roman" w:hAnsi="Times New Roman" w:cs="Times New Roman"/>
        </w:rPr>
        <w:t xml:space="preserve">(e.g. flashy litter) </w:t>
      </w:r>
      <w:r w:rsidR="00071808" w:rsidRPr="00071808">
        <w:rPr>
          <w:rFonts w:ascii="Times New Roman" w:hAnsi="Times New Roman" w:cs="Times New Roman"/>
        </w:rPr>
        <w:t xml:space="preserve">can alter the fire spread </w:t>
      </w:r>
      <w:r w:rsidR="00071808">
        <w:rPr>
          <w:rFonts w:ascii="Times New Roman" w:hAnsi="Times New Roman" w:cs="Times New Roman"/>
        </w:rPr>
        <w:t xml:space="preserve">and intensity by </w:t>
      </w:r>
      <w:r w:rsidR="00071808" w:rsidRPr="00071808">
        <w:rPr>
          <w:rFonts w:ascii="Times New Roman" w:hAnsi="Times New Roman" w:cs="Times New Roman"/>
        </w:rPr>
        <w:t>influencing the fuel</w:t>
      </w:r>
      <w:r w:rsidR="00233BFC">
        <w:rPr>
          <w:rFonts w:ascii="Times New Roman" w:hAnsi="Times New Roman" w:cs="Times New Roman"/>
        </w:rPr>
        <w:t xml:space="preserve"> environment </w:t>
      </w:r>
      <w:r w:rsidR="00233BFC">
        <w:rPr>
          <w:rFonts w:ascii="Times New Roman" w:hAnsi="Times New Roman" w:cs="Times New Roman"/>
        </w:rPr>
        <w:fldChar w:fldCharType="begin">
          <w:fldData xml:space="preserve">PEVuZE5vdGU+PENpdGU+PEF1dGhvcj5Ib29kPC9BdXRob3I+PFllYXI+MjAxODwvWWVhcj48UmVj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</w:fldData>
        </w:fldChar>
      </w:r>
      <w:r w:rsidR="00233BFC">
        <w:rPr>
          <w:rFonts w:ascii="Times New Roman" w:hAnsi="Times New Roman" w:cs="Times New Roman"/>
        </w:rPr>
        <w:instrText xml:space="preserve"> ADDIN EN.CITE </w:instrText>
      </w:r>
      <w:r w:rsidR="00233BFC">
        <w:rPr>
          <w:rFonts w:ascii="Times New Roman" w:hAnsi="Times New Roman" w:cs="Times New Roman"/>
        </w:rPr>
        <w:fldChar w:fldCharType="begin">
          <w:fldData xml:space="preserve">PEVuZE5vdGU+PENpdGU+PEF1dGhvcj5Ib29kPC9BdXRob3I+PFllYXI+MjAxODwvWWVhcj48UmVj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</w:fldData>
        </w:fldChar>
      </w:r>
      <w:r w:rsidR="00233BFC">
        <w:rPr>
          <w:rFonts w:ascii="Times New Roman" w:hAnsi="Times New Roman" w:cs="Times New Roman"/>
        </w:rPr>
        <w:instrText xml:space="preserve"> ADDIN EN.CITE.DATA </w:instrText>
      </w:r>
      <w:r w:rsidR="00233BFC">
        <w:rPr>
          <w:rFonts w:ascii="Times New Roman" w:hAnsi="Times New Roman" w:cs="Times New Roman"/>
        </w:rPr>
      </w:r>
      <w:r w:rsidR="00233BFC">
        <w:rPr>
          <w:rFonts w:ascii="Times New Roman" w:hAnsi="Times New Roman" w:cs="Times New Roman"/>
        </w:rPr>
        <w:fldChar w:fldCharType="end"/>
      </w:r>
      <w:r w:rsidR="00233BFC">
        <w:rPr>
          <w:rFonts w:ascii="Times New Roman" w:hAnsi="Times New Roman" w:cs="Times New Roman"/>
        </w:rPr>
      </w:r>
      <w:r w:rsidR="00233BFC">
        <w:rPr>
          <w:rFonts w:ascii="Times New Roman" w:hAnsi="Times New Roman" w:cs="Times New Roman"/>
        </w:rPr>
        <w:fldChar w:fldCharType="separate"/>
      </w:r>
      <w:r w:rsidR="00233BFC">
        <w:rPr>
          <w:rFonts w:ascii="Times New Roman" w:hAnsi="Times New Roman" w:cs="Times New Roman"/>
          <w:noProof/>
        </w:rPr>
        <w:t>(Hood, Varner, van Mantgem, &amp; Cansler, 2018; Keeley, Pausas, Rundel, Bond, &amp; Bradstock, 2011)</w:t>
      </w:r>
      <w:r w:rsidR="00233BFC">
        <w:rPr>
          <w:rFonts w:ascii="Times New Roman" w:hAnsi="Times New Roman" w:cs="Times New Roman"/>
        </w:rPr>
        <w:fldChar w:fldCharType="end"/>
      </w:r>
      <w:r w:rsidR="00233BFC">
        <w:rPr>
          <w:rFonts w:ascii="Times New Roman" w:hAnsi="Times New Roman" w:cs="Times New Roman"/>
        </w:rPr>
        <w:t xml:space="preserve">. </w:t>
      </w:r>
      <w:r w:rsidRPr="001A3536">
        <w:rPr>
          <w:rFonts w:ascii="Times New Roman" w:hAnsi="Times New Roman" w:cs="Times New Roman"/>
        </w:rPr>
        <w:t xml:space="preserve">It is common practice to rank species along a continuum from “fire-tolerant” to “fire-intolerant” </w:t>
      </w:r>
      <w:r w:rsidR="007406FA" w:rsidRPr="001A3536">
        <w:rPr>
          <w:rFonts w:ascii="Times New Roman" w:hAnsi="Times New Roman" w:cs="Times New Roman"/>
        </w:rPr>
        <w:fldChar w:fldCharType="begin">
          <w:fldData xml:space="preserve">PEVuZE5vdGU+PENpdGU+PEF1dGhvcj5Ccm93bjwvQXV0aG9yPjxZZWFyPjIwMDA8L1llYXI+PFJl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</w:fldData>
        </w:fldChar>
      </w:r>
      <w:r w:rsidR="007E237A">
        <w:rPr>
          <w:rFonts w:ascii="Times New Roman" w:hAnsi="Times New Roman" w:cs="Times New Roman"/>
        </w:rPr>
        <w:instrText xml:space="preserve"> ADDIN EN.CITE </w:instrText>
      </w:r>
      <w:r w:rsidR="007E237A">
        <w:rPr>
          <w:rFonts w:ascii="Times New Roman" w:hAnsi="Times New Roman" w:cs="Times New Roman"/>
        </w:rPr>
        <w:fldChar w:fldCharType="begin">
          <w:fldData xml:space="preserve">PEVuZE5vdGU+PENpdGU+PEF1dGhvcj5Ccm93bjwvQXV0aG9yPjxZZWFyPjIwMDA8L1llYXI+PFJl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</w:fldData>
        </w:fldChar>
      </w:r>
      <w:r w:rsidR="007E237A">
        <w:rPr>
          <w:rFonts w:ascii="Times New Roman" w:hAnsi="Times New Roman" w:cs="Times New Roman"/>
        </w:rPr>
        <w:instrText xml:space="preserve"> ADDIN EN.CITE.DATA </w:instrText>
      </w:r>
      <w:r w:rsidR="007E237A">
        <w:rPr>
          <w:rFonts w:ascii="Times New Roman" w:hAnsi="Times New Roman" w:cs="Times New Roman"/>
        </w:rPr>
      </w:r>
      <w:r w:rsidR="007E237A">
        <w:rPr>
          <w:rFonts w:ascii="Times New Roman" w:hAnsi="Times New Roman" w:cs="Times New Roman"/>
        </w:rPr>
        <w:fldChar w:fldCharType="end"/>
      </w:r>
      <w:r w:rsidR="007406FA" w:rsidRPr="001A3536">
        <w:rPr>
          <w:rFonts w:ascii="Times New Roman" w:hAnsi="Times New Roman" w:cs="Times New Roman"/>
        </w:rPr>
      </w:r>
      <w:r w:rsidR="007406FA" w:rsidRPr="001A3536">
        <w:rPr>
          <w:rFonts w:ascii="Times New Roman" w:hAnsi="Times New Roman" w:cs="Times New Roman"/>
        </w:rPr>
        <w:fldChar w:fldCharType="separate"/>
      </w:r>
      <w:r w:rsidR="00352463" w:rsidRPr="001A3536">
        <w:rPr>
          <w:rFonts w:ascii="Times New Roman" w:hAnsi="Times New Roman" w:cs="Times New Roman"/>
          <w:noProof/>
        </w:rPr>
        <w:t>(e.g., Brown &amp; Smith, 2000; Safford &amp; Stevens, 2017)</w:t>
      </w:r>
      <w:r w:rsidR="007406FA" w:rsidRPr="001A3536">
        <w:rPr>
          <w:rFonts w:ascii="Times New Roman" w:hAnsi="Times New Roman" w:cs="Times New Roman"/>
        </w:rPr>
        <w:fldChar w:fldCharType="end"/>
      </w:r>
      <w:r w:rsidRPr="001A3536">
        <w:rPr>
          <w:rFonts w:ascii="Times New Roman" w:hAnsi="Times New Roman" w:cs="Times New Roman"/>
        </w:rPr>
        <w:t>,</w:t>
      </w:r>
      <w:r w:rsidRPr="001A3536">
        <w:rPr>
          <w:rStyle w:val="ListLabel1"/>
        </w:rPr>
        <w:t xml:space="preserve"> but species rankings are often based on a qualitative understanding of species’ natural history rather than a quantitative assessment of traits associated with surviving fire. </w:t>
      </w:r>
    </w:p>
    <w:p w14:paraId="53BD9449" w14:textId="3ACBE3B9" w:rsidR="00243C40" w:rsidRPr="00D315A8" w:rsidRDefault="000F686A" w:rsidP="006F08CB">
      <w:pPr>
        <w:spacing w:line="480" w:lineRule="auto"/>
        <w:ind w:firstLine="720"/>
        <w:rPr>
          <w:rFonts w:ascii="Times New Roman" w:hAnsi="Times New Roman" w:cs="Times New Roman"/>
        </w:rPr>
      </w:pPr>
      <w:r w:rsidRPr="001A3536">
        <w:rPr>
          <w:rFonts w:ascii="Times New Roman" w:hAnsi="Times New Roman" w:cs="Times New Roman"/>
        </w:rPr>
        <w:t>F</w:t>
      </w:r>
      <w:r w:rsidR="001B49E8" w:rsidRPr="001A3536">
        <w:rPr>
          <w:rStyle w:val="ListLabel1"/>
        </w:rPr>
        <w:t xml:space="preserve">requent fire </w:t>
      </w:r>
      <w:ins w:id="25" w:author="Stevens, Jens T" w:date="2019-12-06T12:20:00Z">
        <w:r w:rsidR="0053346A">
          <w:rPr>
            <w:rStyle w:val="ListLabel1"/>
          </w:rPr>
          <w:t xml:space="preserve">within the lifespan of a tree </w:t>
        </w:r>
      </w:ins>
      <w:del w:id="26" w:author="Stevens, Jens T" w:date="2019-12-06T12:20:00Z">
        <w:r w:rsidR="001B49E8" w:rsidRPr="001A3536" w:rsidDel="003125E7">
          <w:rPr>
            <w:rStyle w:val="ListLabel1"/>
          </w:rPr>
          <w:delText>over the evolutionary history</w:delText>
        </w:r>
        <w:r w:rsidRPr="001A3536" w:rsidDel="003125E7">
          <w:rPr>
            <w:rStyle w:val="ListLabel1"/>
          </w:rPr>
          <w:delText xml:space="preserve"> of </w:delText>
        </w:r>
        <w:r w:rsidR="00AE455A" w:rsidDel="003125E7">
          <w:rPr>
            <w:rStyle w:val="ListLabel1"/>
          </w:rPr>
          <w:delText>different lineages of</w:delText>
        </w:r>
        <w:r w:rsidRPr="001A3536" w:rsidDel="003125E7">
          <w:rPr>
            <w:rStyle w:val="ListLabel1"/>
          </w:rPr>
          <w:delText xml:space="preserve"> tree species</w:delText>
        </w:r>
        <w:r w:rsidR="001B49E8" w:rsidRPr="001A3536" w:rsidDel="003125E7">
          <w:rPr>
            <w:rStyle w:val="ListLabel1"/>
          </w:rPr>
          <w:delText xml:space="preserve"> </w:delText>
        </w:r>
      </w:del>
      <w:r w:rsidR="00CF35C9" w:rsidRPr="001A3536">
        <w:rPr>
          <w:rStyle w:val="ListLabel1"/>
        </w:rPr>
        <w:t xml:space="preserve">can </w:t>
      </w:r>
      <w:r w:rsidR="00486687" w:rsidRPr="001A3536">
        <w:rPr>
          <w:rStyle w:val="ListLabel1"/>
        </w:rPr>
        <w:t>promote</w:t>
      </w:r>
      <w:r w:rsidR="00CF35C9" w:rsidRPr="001A3536">
        <w:rPr>
          <w:rStyle w:val="ListLabel1"/>
        </w:rPr>
        <w:t xml:space="preserve"> the selection of</w:t>
      </w:r>
      <w:r w:rsidR="001B49E8" w:rsidRPr="001A3536">
        <w:rPr>
          <w:rStyle w:val="ListLabel1"/>
        </w:rPr>
        <w:t xml:space="preserve"> fire resistance traits</w:t>
      </w:r>
      <w:ins w:id="27" w:author="Stevens, Jens T" w:date="2019-12-06T12:20:00Z">
        <w:r w:rsidR="003125E7" w:rsidRPr="003125E7">
          <w:rPr>
            <w:rStyle w:val="ListLabel1"/>
          </w:rPr>
          <w:t xml:space="preserve"> </w:t>
        </w:r>
        <w:r w:rsidR="003125E7" w:rsidRPr="001A3536">
          <w:rPr>
            <w:rStyle w:val="ListLabel1"/>
          </w:rPr>
          <w:t xml:space="preserve">over the evolutionary history of </w:t>
        </w:r>
      </w:ins>
      <w:ins w:id="28" w:author="Stevens, Jens T" w:date="2019-12-06T12:21:00Z">
        <w:r w:rsidR="003125E7">
          <w:rPr>
            <w:rStyle w:val="ListLabel1"/>
          </w:rPr>
          <w:t>certain</w:t>
        </w:r>
      </w:ins>
      <w:ins w:id="29" w:author="Stevens, Jens T" w:date="2019-12-06T12:20:00Z">
        <w:r w:rsidR="003125E7">
          <w:rPr>
            <w:rStyle w:val="ListLabel1"/>
          </w:rPr>
          <w:t xml:space="preserve"> </w:t>
        </w:r>
        <w:r w:rsidR="003125E7" w:rsidRPr="001A3536">
          <w:rPr>
            <w:rStyle w:val="ListLabel1"/>
          </w:rPr>
          <w:t>tree species</w:t>
        </w:r>
      </w:ins>
      <w:r w:rsidR="001B49E8" w:rsidRPr="001A3536">
        <w:rPr>
          <w:rStyle w:val="ListLabel1"/>
        </w:rPr>
        <w:t xml:space="preserve">, i.e. morphological characteristics that improve </w:t>
      </w:r>
      <w:r w:rsidR="00AE455A">
        <w:rPr>
          <w:rStyle w:val="ListLabel1"/>
        </w:rPr>
        <w:t>plant</w:t>
      </w:r>
      <w:r w:rsidR="00486687" w:rsidRPr="001A3536">
        <w:rPr>
          <w:rStyle w:val="ListLabel1"/>
        </w:rPr>
        <w:t xml:space="preserve"> survival following a </w:t>
      </w:r>
      <w:r w:rsidR="001B49E8" w:rsidRPr="001A3536">
        <w:rPr>
          <w:rStyle w:val="ListLabel1"/>
        </w:rPr>
        <w:t xml:space="preserve">low to moderate </w:t>
      </w:r>
      <w:r w:rsidR="00486687" w:rsidRPr="001A3536">
        <w:rPr>
          <w:rStyle w:val="ListLabel1"/>
        </w:rPr>
        <w:t xml:space="preserve">intensity </w:t>
      </w:r>
      <w:r w:rsidR="003C131B" w:rsidRPr="001A3536">
        <w:rPr>
          <w:rStyle w:val="ListLabel1"/>
        </w:rPr>
        <w:t xml:space="preserve">fire </w:t>
      </w:r>
      <w:r w:rsidR="003C131B" w:rsidRPr="001A3536">
        <w:rPr>
          <w:rStyle w:val="ListLabel1"/>
        </w:rPr>
        <w:fldChar w:fldCharType="begin">
          <w:fldData xml:space="preserve">PEVuZE5vdGU+PENpdGU+PEF1dGhvcj5LZWVsZXk8L0F1dGhvcj48WWVhcj4yMDExPC9ZZWFyPjxS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</w:fldData>
        </w:fldChar>
      </w:r>
      <w:r w:rsidR="00153926">
        <w:rPr>
          <w:rStyle w:val="ListLabel1"/>
        </w:rPr>
        <w:instrText xml:space="preserve"> ADDIN EN.CITE </w:instrText>
      </w:r>
      <w:r w:rsidR="00153926">
        <w:rPr>
          <w:rStyle w:val="ListLabel1"/>
        </w:rPr>
        <w:fldChar w:fldCharType="begin">
          <w:fldData xml:space="preserve">PEVuZE5vdGU+PENpdGU+PEF1dGhvcj5LZWVsZXk8L0F1dGhvcj48WWVhcj4yMDExPC9ZZWFyPjxS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</w:fldData>
        </w:fldChar>
      </w:r>
      <w:r w:rsidR="00153926">
        <w:rPr>
          <w:rStyle w:val="ListLabel1"/>
        </w:rPr>
        <w:instrText xml:space="preserve"> ADDIN EN.CITE.DATA </w:instrText>
      </w:r>
      <w:r w:rsidR="00153926">
        <w:rPr>
          <w:rStyle w:val="ListLabel1"/>
        </w:rPr>
      </w:r>
      <w:r w:rsidR="00153926">
        <w:rPr>
          <w:rStyle w:val="ListLabel1"/>
        </w:rPr>
        <w:fldChar w:fldCharType="end"/>
      </w:r>
      <w:r w:rsidR="003C131B" w:rsidRPr="001A3536">
        <w:rPr>
          <w:rStyle w:val="ListLabel1"/>
        </w:rPr>
      </w:r>
      <w:r w:rsidR="003C131B" w:rsidRPr="001A3536">
        <w:rPr>
          <w:rStyle w:val="ListLabel1"/>
        </w:rPr>
        <w:fldChar w:fldCharType="separate"/>
      </w:r>
      <w:r w:rsidR="00153926">
        <w:rPr>
          <w:rStyle w:val="ListLabel1"/>
          <w:noProof/>
        </w:rPr>
        <w:t>(Keeley et al., 2011; Pausas, 2015a)</w:t>
      </w:r>
      <w:r w:rsidR="003C131B" w:rsidRPr="001A3536">
        <w:rPr>
          <w:rStyle w:val="ListLabel1"/>
        </w:rPr>
        <w:fldChar w:fldCharType="end"/>
      </w:r>
      <w:r w:rsidR="003C131B" w:rsidRPr="001A3536">
        <w:rPr>
          <w:rStyle w:val="ListLabel1"/>
        </w:rPr>
        <w:t>.</w:t>
      </w:r>
      <w:r w:rsidR="001B49E8" w:rsidRPr="001A3536">
        <w:rPr>
          <w:rStyle w:val="ListLabel1"/>
        </w:rPr>
        <w:t xml:space="preserve"> We conceptualize fire resistance (or fire tolerance) as the ability </w:t>
      </w:r>
      <w:r w:rsidR="001B49E8" w:rsidRPr="001A3536">
        <w:rPr>
          <w:rFonts w:ascii="Times New Roman" w:hAnsi="Times New Roman" w:cs="Times New Roman"/>
        </w:rPr>
        <w:t xml:space="preserve">of </w:t>
      </w:r>
      <w:r w:rsidR="00055C46" w:rsidRPr="001A3536">
        <w:rPr>
          <w:rFonts w:ascii="Times New Roman" w:hAnsi="Times New Roman" w:cs="Times New Roman"/>
        </w:rPr>
        <w:t xml:space="preserve">mature </w:t>
      </w:r>
      <w:r w:rsidR="001B49E8" w:rsidRPr="001A3536">
        <w:rPr>
          <w:rFonts w:ascii="Times New Roman" w:hAnsi="Times New Roman" w:cs="Times New Roman"/>
        </w:rPr>
        <w:t>trees to withstand surface fire</w:t>
      </w:r>
      <w:ins w:id="30" w:author="Stevens, Jens T" w:date="2019-12-05T13:29:00Z">
        <w:r w:rsidR="00153926">
          <w:rPr>
            <w:rFonts w:ascii="Times New Roman" w:hAnsi="Times New Roman" w:cs="Times New Roman"/>
          </w:rPr>
          <w:t>; this is analogous to a “fire-tolerating” life history strategy</w:t>
        </w:r>
      </w:ins>
      <w:ins w:id="31" w:author="Stevens, Jens T" w:date="2019-12-05T14:42:00Z">
        <w:r w:rsidR="007F54B8">
          <w:rPr>
            <w:rFonts w:ascii="Times New Roman" w:hAnsi="Times New Roman" w:cs="Times New Roman"/>
          </w:rPr>
          <w:t xml:space="preserve"> where traits </w:t>
        </w:r>
      </w:ins>
      <w:ins w:id="32" w:author="Stevens, Jens T" w:date="2019-12-05T14:43:00Z">
        <w:r w:rsidR="007F54B8">
          <w:rPr>
            <w:rFonts w:ascii="Times New Roman" w:hAnsi="Times New Roman" w:cs="Times New Roman"/>
          </w:rPr>
          <w:t>promote the survival of aboveground biomass</w:t>
        </w:r>
      </w:ins>
      <w:ins w:id="33" w:author="Stevens, Jens T" w:date="2019-12-05T13:29:00Z">
        <w:r w:rsidR="00153926">
          <w:rPr>
            <w:rFonts w:ascii="Times New Roman" w:hAnsi="Times New Roman" w:cs="Times New Roman"/>
          </w:rPr>
          <w:t xml:space="preserve"> </w:t>
        </w:r>
      </w:ins>
      <w:r w:rsidR="00153926">
        <w:rPr>
          <w:rFonts w:ascii="Times New Roman" w:hAnsi="Times New Roman" w:cs="Times New Roman"/>
        </w:rPr>
        <w:fldChar w:fldCharType="begin">
          <w:fldData xml:space="preserve">PEVuZE5vdGU+PENpdGU+PEF1dGhvcj5LZWVsZXk8L0F1dGhvcj48WWVhcj4yMDEyPC9ZZWFyPjxS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</w:fldData>
        </w:fldChar>
      </w:r>
      <w:r w:rsidR="00153926">
        <w:rPr>
          <w:rFonts w:ascii="Times New Roman" w:hAnsi="Times New Roman" w:cs="Times New Roman"/>
        </w:rPr>
        <w:instrText xml:space="preserve"> ADDIN EN.CITE </w:instrText>
      </w:r>
      <w:r w:rsidR="00153926">
        <w:rPr>
          <w:rFonts w:ascii="Times New Roman" w:hAnsi="Times New Roman" w:cs="Times New Roman"/>
        </w:rPr>
        <w:fldChar w:fldCharType="begin">
          <w:fldData xml:space="preserve">PEVuZE5vdGU+PENpdGU+PEF1dGhvcj5LZWVsZXk8L0F1dGhvcj48WWVhcj4yMDEyPC9ZZWFyPjxS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</w:fldData>
        </w:fldChar>
      </w:r>
      <w:r w:rsidR="00153926">
        <w:rPr>
          <w:rFonts w:ascii="Times New Roman" w:hAnsi="Times New Roman" w:cs="Times New Roman"/>
        </w:rPr>
        <w:instrText xml:space="preserve"> ADDIN EN.CITE.DATA </w:instrText>
      </w:r>
      <w:r w:rsidR="00153926">
        <w:rPr>
          <w:rFonts w:ascii="Times New Roman" w:hAnsi="Times New Roman" w:cs="Times New Roman"/>
        </w:rPr>
      </w:r>
      <w:r w:rsidR="00153926">
        <w:rPr>
          <w:rFonts w:ascii="Times New Roman" w:hAnsi="Times New Roman" w:cs="Times New Roman"/>
        </w:rPr>
        <w:fldChar w:fldCharType="end"/>
      </w:r>
      <w:r w:rsidR="00153926">
        <w:rPr>
          <w:rFonts w:ascii="Times New Roman" w:hAnsi="Times New Roman" w:cs="Times New Roman"/>
        </w:rPr>
      </w:r>
      <w:r w:rsidR="00153926">
        <w:rPr>
          <w:rFonts w:ascii="Times New Roman" w:hAnsi="Times New Roman" w:cs="Times New Roman"/>
        </w:rPr>
        <w:fldChar w:fldCharType="separate"/>
      </w:r>
      <w:r w:rsidR="00153926">
        <w:rPr>
          <w:rFonts w:ascii="Times New Roman" w:hAnsi="Times New Roman" w:cs="Times New Roman"/>
          <w:noProof/>
        </w:rPr>
        <w:t>(Keeley, 2012; Pausas, 2015b)</w:t>
      </w:r>
      <w:r w:rsidR="00153926">
        <w:rPr>
          <w:rFonts w:ascii="Times New Roman" w:hAnsi="Times New Roman" w:cs="Times New Roman"/>
        </w:rPr>
        <w:fldChar w:fldCharType="end"/>
      </w:r>
      <w:r w:rsidR="001B49E8" w:rsidRPr="001A3536">
        <w:rPr>
          <w:rFonts w:ascii="Times New Roman" w:hAnsi="Times New Roman" w:cs="Times New Roman"/>
        </w:rPr>
        <w:t xml:space="preserve">. We distinguish this fire adaptation strategy from other fire-adapted life histories such as “fire embracing” </w:t>
      </w:r>
      <w:del w:id="34" w:author="Stevens, Jens T" w:date="2019-12-05T13:27:00Z">
        <w:r w:rsidR="001B49E8" w:rsidRPr="001A3536" w:rsidDel="00153926">
          <w:rPr>
            <w:rFonts w:ascii="Times New Roman" w:hAnsi="Times New Roman" w:cs="Times New Roman"/>
          </w:rPr>
          <w:delText xml:space="preserve">or “fire resilient” </w:delText>
        </w:r>
      </w:del>
      <w:r w:rsidR="001B49E8" w:rsidRPr="001A3536">
        <w:rPr>
          <w:rFonts w:ascii="Times New Roman" w:hAnsi="Times New Roman" w:cs="Times New Roman"/>
        </w:rPr>
        <w:t>strategies</w:t>
      </w:r>
      <w:ins w:id="35" w:author="Stevens, Jens T" w:date="2019-12-05T14:43:00Z">
        <w:r w:rsidR="007F54B8">
          <w:rPr>
            <w:rFonts w:ascii="Times New Roman" w:hAnsi="Times New Roman" w:cs="Times New Roman"/>
          </w:rPr>
          <w:t xml:space="preserve"> </w:t>
        </w:r>
      </w:ins>
      <w:r w:rsidR="007F54B8">
        <w:rPr>
          <w:rFonts w:ascii="Times New Roman" w:hAnsi="Times New Roman" w:cs="Times New Roman"/>
        </w:rPr>
        <w:fldChar w:fldCharType="begin"/>
      </w:r>
      <w:r w:rsidR="007F54B8">
        <w:rPr>
          <w:rFonts w:ascii="Times New Roman" w:hAnsi="Times New Roman" w:cs="Times New Roman"/>
        </w:rPr>
        <w:instrText xml:space="preserve"> ADDIN EN.CITE &lt;EndNote&gt;&lt;Cite&gt;&lt;Author&gt;Keeley&lt;/Author&gt;&lt;Year&gt;2012&lt;/Year&gt;&lt;RecNum&gt;3848&lt;/RecNum&gt;&lt;DisplayText&gt;(Keeley, 2012)&lt;/DisplayText&gt;&lt;record&gt;&lt;rec-number&gt;3848&lt;/rec-number&gt;&lt;foreign-keys&gt;&lt;key app="EN" db-id="w0ppaavf8t2zvwe9f0oxa5rcervz0wedp050" timestamp="1575577411"&gt;3848&lt;/key&gt;&lt;/foreign-keys&gt;&lt;ref-type name="Journal Article"&gt;17&lt;/ref-type&gt;&lt;contributors&gt;&lt;authors&gt;&lt;author&gt;Keeley, Jon E.&lt;/author&gt;&lt;/authors&gt;&lt;/contributors&gt;&lt;titles&gt;&lt;title&gt;Ecology and evolution of pine life histories&lt;/title&gt;&lt;secondary-title&gt;Annals of Forest Science&lt;/secondary-title&gt;&lt;/titles&gt;&lt;periodical&gt;&lt;full-title&gt;Annals of Forest Science&lt;/full-title&gt;&lt;abbr-1&gt;Ann. For. Sci.&lt;/abbr-1&gt;&lt;abbr-2&gt;Ann For Sci&lt;/abbr-2&gt;&lt;/periodical&gt;&lt;pages&gt;445-453&lt;/pages&gt;&lt;volume&gt;69&lt;/volume&gt;&lt;number&gt;4&lt;/number&gt;&lt;dates&gt;&lt;year&gt;2012&lt;/year&gt;&lt;pub-dates&gt;&lt;date&gt;June 01&lt;/date&gt;&lt;/pub-dates&gt;&lt;/dates&gt;&lt;isbn&gt;1297-966X&lt;/isbn&gt;&lt;label&gt;Keeley2012&lt;/label&gt;&lt;work-type&gt;journal article&lt;/work-type&gt;&lt;urls&gt;&lt;related-urls&gt;&lt;url&gt;https://doi.org/10.1007/s13595-012-0201-8&lt;/url&gt;&lt;/related-urls&gt;&lt;/urls&gt;&lt;electronic-resource-num&gt;10.1007/s13595-012-0201-8&lt;/electronic-resource-num&gt;&lt;/record&gt;&lt;/Cite&gt;&lt;/EndNote&gt;</w:instrText>
      </w:r>
      <w:r w:rsidR="007F54B8">
        <w:rPr>
          <w:rFonts w:ascii="Times New Roman" w:hAnsi="Times New Roman" w:cs="Times New Roman"/>
        </w:rPr>
        <w:fldChar w:fldCharType="separate"/>
      </w:r>
      <w:r w:rsidR="007F54B8">
        <w:rPr>
          <w:rFonts w:ascii="Times New Roman" w:hAnsi="Times New Roman" w:cs="Times New Roman"/>
          <w:noProof/>
        </w:rPr>
        <w:t>(Keeley, 2012)</w:t>
      </w:r>
      <w:r w:rsidR="007F54B8">
        <w:rPr>
          <w:rFonts w:ascii="Times New Roman" w:hAnsi="Times New Roman" w:cs="Times New Roman"/>
        </w:rPr>
        <w:fldChar w:fldCharType="end"/>
      </w:r>
      <w:r w:rsidR="007F54B8">
        <w:rPr>
          <w:rFonts w:ascii="Times New Roman" w:hAnsi="Times New Roman" w:cs="Times New Roman"/>
        </w:rPr>
        <w:t>,</w:t>
      </w:r>
      <w:r w:rsidR="001B49E8" w:rsidRPr="001A3536">
        <w:rPr>
          <w:rFonts w:ascii="Times New Roman" w:hAnsi="Times New Roman" w:cs="Times New Roman"/>
        </w:rPr>
        <w:t xml:space="preserve"> </w:t>
      </w:r>
      <w:del w:id="36" w:author="Stevens, Jens T" w:date="2019-12-05T14:44:00Z">
        <w:r w:rsidR="001B49E8" w:rsidRPr="001A3536" w:rsidDel="007F54B8">
          <w:rPr>
            <w:rFonts w:ascii="Times New Roman" w:hAnsi="Times New Roman" w:cs="Times New Roman"/>
          </w:rPr>
          <w:delText xml:space="preserve">that </w:delText>
        </w:r>
      </w:del>
      <w:ins w:id="37" w:author="Stevens, Jens T" w:date="2019-12-05T14:44:00Z">
        <w:r w:rsidR="007F54B8">
          <w:rPr>
            <w:rFonts w:ascii="Times New Roman" w:hAnsi="Times New Roman" w:cs="Times New Roman"/>
          </w:rPr>
          <w:t>which</w:t>
        </w:r>
        <w:r w:rsidR="007F54B8" w:rsidRPr="001A3536">
          <w:rPr>
            <w:rFonts w:ascii="Times New Roman" w:hAnsi="Times New Roman" w:cs="Times New Roman"/>
          </w:rPr>
          <w:t xml:space="preserve"> </w:t>
        </w:r>
      </w:ins>
      <w:r w:rsidR="001B49E8" w:rsidRPr="001A3536">
        <w:rPr>
          <w:rFonts w:ascii="Times New Roman" w:hAnsi="Times New Roman" w:cs="Times New Roman"/>
        </w:rPr>
        <w:t xml:space="preserve">involve loss of aboveground biomass and post-fire regeneration via </w:t>
      </w:r>
      <w:proofErr w:type="spellStart"/>
      <w:r w:rsidR="001B49E8" w:rsidRPr="001A3536">
        <w:rPr>
          <w:rFonts w:ascii="Times New Roman" w:hAnsi="Times New Roman" w:cs="Times New Roman"/>
        </w:rPr>
        <w:t>resprouting</w:t>
      </w:r>
      <w:proofErr w:type="spellEnd"/>
      <w:r w:rsidR="001B49E8" w:rsidRPr="001A3536">
        <w:rPr>
          <w:rFonts w:ascii="Times New Roman" w:hAnsi="Times New Roman" w:cs="Times New Roman"/>
        </w:rPr>
        <w:t xml:space="preserve"> or</w:t>
      </w:r>
      <w:r w:rsidRPr="001A3536">
        <w:rPr>
          <w:rFonts w:ascii="Times New Roman" w:hAnsi="Times New Roman" w:cs="Times New Roman"/>
        </w:rPr>
        <w:t xml:space="preserve"> </w:t>
      </w:r>
      <w:proofErr w:type="spellStart"/>
      <w:r w:rsidRPr="001A3536">
        <w:rPr>
          <w:rFonts w:ascii="Times New Roman" w:hAnsi="Times New Roman" w:cs="Times New Roman"/>
        </w:rPr>
        <w:t>serotiny</w:t>
      </w:r>
      <w:proofErr w:type="spellEnd"/>
      <w:del w:id="38" w:author="Stevens, Jens T" w:date="2019-12-05T14:44:00Z">
        <w:r w:rsidR="001B49E8" w:rsidRPr="001A3536" w:rsidDel="007F54B8">
          <w:rPr>
            <w:rFonts w:ascii="Times New Roman" w:hAnsi="Times New Roman" w:cs="Times New Roman"/>
          </w:rPr>
          <w:delText>, which</w:delText>
        </w:r>
      </w:del>
      <w:ins w:id="39" w:author="Stevens, Jens T" w:date="2019-12-05T14:44:00Z">
        <w:r w:rsidR="007F54B8">
          <w:rPr>
            <w:rFonts w:ascii="Times New Roman" w:hAnsi="Times New Roman" w:cs="Times New Roman"/>
          </w:rPr>
          <w:t xml:space="preserve"> and</w:t>
        </w:r>
      </w:ins>
      <w:r w:rsidR="001B49E8" w:rsidRPr="001A3536">
        <w:rPr>
          <w:rFonts w:ascii="Times New Roman" w:hAnsi="Times New Roman" w:cs="Times New Roman"/>
        </w:rPr>
        <w:t xml:space="preserve"> may be adaptive under less frequent, higher intensity fire </w:t>
      </w:r>
      <w:r w:rsidR="003C131B" w:rsidRPr="001A3536">
        <w:rPr>
          <w:rFonts w:ascii="Times New Roman" w:hAnsi="Times New Roman" w:cs="Times New Roman"/>
        </w:rPr>
        <w:t xml:space="preserve">regimes </w:t>
      </w:r>
      <w:r w:rsidR="003C131B" w:rsidRPr="001A3536">
        <w:rPr>
          <w:rFonts w:ascii="Times New Roman" w:hAnsi="Times New Roman" w:cs="Times New Roman"/>
        </w:rPr>
        <w:fldChar w:fldCharType="begin">
          <w:fldData xml:space="preserve">PEVuZE5vdGU+PENpdGU+PEF1dGhvcj5QYXVzYXM8L0F1dGhvcj48WWVhcj4yMDE3PC9ZZWFyPjxS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</w:fldData>
        </w:fldChar>
      </w:r>
      <w:r w:rsidR="003C131B" w:rsidRPr="001A3536">
        <w:rPr>
          <w:rFonts w:ascii="Times New Roman" w:hAnsi="Times New Roman" w:cs="Times New Roman"/>
        </w:rPr>
        <w:instrText xml:space="preserve"> ADDIN EN.CITE </w:instrText>
      </w:r>
      <w:r w:rsidR="003C131B" w:rsidRPr="001A3536">
        <w:rPr>
          <w:rFonts w:ascii="Times New Roman" w:hAnsi="Times New Roman" w:cs="Times New Roman"/>
        </w:rPr>
        <w:fldChar w:fldCharType="begin">
          <w:fldData xml:space="preserve">PEVuZE5vdGU+PENpdGU+PEF1dGhvcj5QYXVzYXM8L0F1dGhvcj48WWVhcj4yMDE3PC9ZZWFyPjxS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</w:fldData>
        </w:fldChar>
      </w:r>
      <w:r w:rsidR="003C131B" w:rsidRPr="001A3536">
        <w:rPr>
          <w:rFonts w:ascii="Times New Roman" w:hAnsi="Times New Roman" w:cs="Times New Roman"/>
        </w:rPr>
        <w:instrText xml:space="preserve"> ADDIN EN.CITE.DATA </w:instrText>
      </w:r>
      <w:r w:rsidR="003C131B" w:rsidRPr="001A3536">
        <w:rPr>
          <w:rFonts w:ascii="Times New Roman" w:hAnsi="Times New Roman" w:cs="Times New Roman"/>
        </w:rPr>
      </w:r>
      <w:r w:rsidR="003C131B" w:rsidRPr="001A3536">
        <w:rPr>
          <w:rFonts w:ascii="Times New Roman" w:hAnsi="Times New Roman" w:cs="Times New Roman"/>
        </w:rPr>
        <w:fldChar w:fldCharType="end"/>
      </w:r>
      <w:r w:rsidR="003C131B" w:rsidRPr="001A3536">
        <w:rPr>
          <w:rFonts w:ascii="Times New Roman" w:hAnsi="Times New Roman" w:cs="Times New Roman"/>
        </w:rPr>
      </w:r>
      <w:r w:rsidR="003C131B" w:rsidRPr="001A3536">
        <w:rPr>
          <w:rFonts w:ascii="Times New Roman" w:hAnsi="Times New Roman" w:cs="Times New Roman"/>
        </w:rPr>
        <w:fldChar w:fldCharType="separate"/>
      </w:r>
      <w:r w:rsidR="003C131B" w:rsidRPr="001A3536">
        <w:rPr>
          <w:rFonts w:ascii="Times New Roman" w:hAnsi="Times New Roman" w:cs="Times New Roman"/>
          <w:noProof/>
        </w:rPr>
        <w:t>(Pausas, Keeley, &amp; Schwilk, 2017; Schwilk &amp; Ackerly, 2001)</w:t>
      </w:r>
      <w:r w:rsidR="003C131B" w:rsidRPr="001A3536">
        <w:rPr>
          <w:rFonts w:ascii="Times New Roman" w:hAnsi="Times New Roman" w:cs="Times New Roman"/>
        </w:rPr>
        <w:fldChar w:fldCharType="end"/>
      </w:r>
      <w:ins w:id="40" w:author="Stevens, Jens T" w:date="2019-12-05T14:44:00Z">
        <w:r w:rsidR="007F54B8">
          <w:rPr>
            <w:rFonts w:ascii="Times New Roman" w:hAnsi="Times New Roman" w:cs="Times New Roman"/>
          </w:rPr>
          <w:t xml:space="preserve">, and fire-avoiding strategies, which </w:t>
        </w:r>
      </w:ins>
      <w:ins w:id="41" w:author="Stevens, Jens T" w:date="2019-12-05T14:45:00Z">
        <w:r w:rsidR="007F54B8">
          <w:rPr>
            <w:rFonts w:ascii="Times New Roman" w:hAnsi="Times New Roman" w:cs="Times New Roman"/>
          </w:rPr>
          <w:t xml:space="preserve">involve </w:t>
        </w:r>
      </w:ins>
      <w:ins w:id="42" w:author="Stevens, Jens T" w:date="2019-12-05T14:46:00Z">
        <w:r w:rsidR="007F54B8">
          <w:rPr>
            <w:rFonts w:ascii="Times New Roman" w:hAnsi="Times New Roman" w:cs="Times New Roman"/>
          </w:rPr>
          <w:t>ecosystems that burn infrequently and do not</w:t>
        </w:r>
      </w:ins>
      <w:ins w:id="43" w:author="Stevens, Jens T" w:date="2019-12-05T14:47:00Z">
        <w:r w:rsidR="007F54B8">
          <w:rPr>
            <w:rFonts w:ascii="Times New Roman" w:hAnsi="Times New Roman" w:cs="Times New Roman"/>
          </w:rPr>
          <w:t xml:space="preserve"> select for fire-adaptive traits</w:t>
        </w:r>
      </w:ins>
      <w:r w:rsidR="003C131B" w:rsidRPr="001A3536">
        <w:rPr>
          <w:rFonts w:ascii="Times New Roman" w:hAnsi="Times New Roman" w:cs="Times New Roman"/>
        </w:rPr>
        <w:t>.</w:t>
      </w:r>
      <w:r w:rsidR="00AE455A">
        <w:rPr>
          <w:rFonts w:ascii="Times New Roman" w:hAnsi="Times New Roman" w:cs="Times New Roman"/>
        </w:rPr>
        <w:t xml:space="preserve"> We chose to focus on fire resistance </w:t>
      </w:r>
      <w:r w:rsidR="00D315A8">
        <w:rPr>
          <w:rFonts w:ascii="Times New Roman" w:hAnsi="Times New Roman" w:cs="Times New Roman"/>
        </w:rPr>
        <w:t xml:space="preserve">rather than fire </w:t>
      </w:r>
      <w:del w:id="44" w:author="Stevens, Jens T" w:date="2019-12-05T13:27:00Z">
        <w:r w:rsidR="00D315A8" w:rsidDel="00910B47">
          <w:rPr>
            <w:rFonts w:ascii="Times New Roman" w:hAnsi="Times New Roman" w:cs="Times New Roman"/>
          </w:rPr>
          <w:delText xml:space="preserve">resilience </w:delText>
        </w:r>
      </w:del>
      <w:ins w:id="45" w:author="Stevens, Jens T" w:date="2019-12-05T13:27:00Z">
        <w:r w:rsidR="00910B47">
          <w:rPr>
            <w:rFonts w:ascii="Times New Roman" w:hAnsi="Times New Roman" w:cs="Times New Roman"/>
          </w:rPr>
          <w:t xml:space="preserve">embracing traits </w:t>
        </w:r>
      </w:ins>
      <w:r w:rsidR="00D315A8">
        <w:rPr>
          <w:rFonts w:ascii="Times New Roman" w:hAnsi="Times New Roman" w:cs="Times New Roman"/>
        </w:rPr>
        <w:t xml:space="preserve">in our analysis </w:t>
      </w:r>
      <w:r w:rsidR="00AE455A">
        <w:rPr>
          <w:rFonts w:ascii="Times New Roman" w:hAnsi="Times New Roman" w:cs="Times New Roman"/>
        </w:rPr>
        <w:t xml:space="preserve">because the degree of fire resistance of different species is hypothesized to be strongly associated with </w:t>
      </w:r>
      <w:del w:id="46" w:author="Stevens, Jens T" w:date="2019-12-05T14:49:00Z">
        <w:r w:rsidR="00AE455A" w:rsidDel="007F54B8">
          <w:rPr>
            <w:rFonts w:ascii="Times New Roman" w:hAnsi="Times New Roman" w:cs="Times New Roman"/>
          </w:rPr>
          <w:delText>fire regimes (surface fire vs</w:delText>
        </w:r>
        <w:r w:rsidR="00286B1D" w:rsidDel="007F54B8">
          <w:rPr>
            <w:rFonts w:ascii="Times New Roman" w:hAnsi="Times New Roman" w:cs="Times New Roman"/>
          </w:rPr>
          <w:delText>.</w:delText>
        </w:r>
        <w:r w:rsidR="00AE455A" w:rsidDel="007F54B8">
          <w:rPr>
            <w:rFonts w:ascii="Times New Roman" w:hAnsi="Times New Roman" w:cs="Times New Roman"/>
          </w:rPr>
          <w:delText xml:space="preserve"> crown fire)</w:delText>
        </w:r>
      </w:del>
      <w:ins w:id="47" w:author="Stevens, Jens T" w:date="2019-12-05T14:49:00Z">
        <w:r w:rsidR="007F54B8">
          <w:rPr>
            <w:rFonts w:ascii="Times New Roman" w:hAnsi="Times New Roman" w:cs="Times New Roman"/>
          </w:rPr>
          <w:t>the frequency and spatial extent of surface fire</w:t>
        </w:r>
      </w:ins>
      <w:r w:rsidR="00AE455A">
        <w:rPr>
          <w:rFonts w:ascii="Times New Roman" w:hAnsi="Times New Roman" w:cs="Times New Roman"/>
        </w:rPr>
        <w:t xml:space="preserve"> in forests of the western U.S. (Safford and Stevens </w:t>
      </w:r>
      <w:r w:rsidR="00AE455A">
        <w:rPr>
          <w:rFonts w:ascii="Times New Roman" w:hAnsi="Times New Roman" w:cs="Times New Roman"/>
        </w:rPr>
        <w:lastRenderedPageBreak/>
        <w:t>2017</w:t>
      </w:r>
      <w:r w:rsidR="007F54B8">
        <w:rPr>
          <w:rFonts w:ascii="Times New Roman" w:hAnsi="Times New Roman" w:cs="Times New Roman"/>
        </w:rPr>
        <w:t>; Steel et al. 2015</w:t>
      </w:r>
      <w:r w:rsidR="00AE455A">
        <w:rPr>
          <w:rFonts w:ascii="Times New Roman" w:hAnsi="Times New Roman" w:cs="Times New Roman"/>
        </w:rPr>
        <w:t>)</w:t>
      </w:r>
      <w:r w:rsidR="00D315A8">
        <w:rPr>
          <w:rFonts w:ascii="Times New Roman" w:hAnsi="Times New Roman" w:cs="Times New Roman"/>
        </w:rPr>
        <w:t xml:space="preserve"> and there is strong morphological variation among widespread species</w:t>
      </w:r>
      <w:r w:rsidR="00AE455A">
        <w:rPr>
          <w:rFonts w:ascii="Times New Roman" w:hAnsi="Times New Roman" w:cs="Times New Roman"/>
        </w:rPr>
        <w:t>.</w:t>
      </w:r>
      <w:r w:rsidR="00D315A8">
        <w:rPr>
          <w:rFonts w:ascii="Times New Roman" w:hAnsi="Times New Roman" w:cs="Times New Roman"/>
        </w:rPr>
        <w:t xml:space="preserve"> </w:t>
      </w:r>
      <w:ins w:id="48" w:author="Stevens, Jens T" w:date="2019-12-06T10:59:00Z">
        <w:r w:rsidR="00977B6D">
          <w:rPr>
            <w:rFonts w:ascii="Times New Roman" w:hAnsi="Times New Roman" w:cs="Times New Roman"/>
          </w:rPr>
          <w:t xml:space="preserve">Furthermore, the question of post-fire </w:t>
        </w:r>
      </w:ins>
      <w:ins w:id="49" w:author="Stevens, Jens T" w:date="2019-12-06T11:00:00Z">
        <w:r w:rsidR="00977B6D">
          <w:rPr>
            <w:rFonts w:ascii="Times New Roman" w:hAnsi="Times New Roman" w:cs="Times New Roman"/>
          </w:rPr>
          <w:t>recovery</w:t>
        </w:r>
      </w:ins>
      <w:ins w:id="50" w:author="Stevens, Jens T" w:date="2019-12-06T11:01:00Z">
        <w:r w:rsidR="00977B6D">
          <w:rPr>
            <w:rFonts w:ascii="Times New Roman" w:hAnsi="Times New Roman" w:cs="Times New Roman"/>
          </w:rPr>
          <w:t xml:space="preserve">, which </w:t>
        </w:r>
      </w:ins>
      <w:ins w:id="51" w:author="Stevens, Jens T" w:date="2019-12-06T11:02:00Z">
        <w:r w:rsidR="00977B6D">
          <w:rPr>
            <w:rFonts w:ascii="Times New Roman" w:hAnsi="Times New Roman" w:cs="Times New Roman"/>
          </w:rPr>
          <w:t xml:space="preserve">is influenced by fire-embracing traits, dispersal traits, and seedling niche requirements, </w:t>
        </w:r>
      </w:ins>
      <w:ins w:id="52" w:author="Stevens, Jens T" w:date="2019-12-06T11:03:00Z">
        <w:r w:rsidR="00977B6D">
          <w:rPr>
            <w:rFonts w:ascii="Times New Roman" w:hAnsi="Times New Roman" w:cs="Times New Roman"/>
          </w:rPr>
          <w:t xml:space="preserve">is distinct from the question of </w:t>
        </w:r>
      </w:ins>
      <w:ins w:id="53" w:author="Stevens, Jens T" w:date="2019-12-06T11:04:00Z">
        <w:r w:rsidR="00977B6D">
          <w:rPr>
            <w:rFonts w:ascii="Times New Roman" w:hAnsi="Times New Roman" w:cs="Times New Roman"/>
          </w:rPr>
          <w:t>which species are best adapted to survive frequent fires, which is the dimension of fire regimes we are considering here.</w:t>
        </w:r>
      </w:ins>
    </w:p>
    <w:p w14:paraId="2AEE8B70" w14:textId="52482B6C" w:rsidR="00243C40" w:rsidRPr="001A3536" w:rsidRDefault="001B49E8">
      <w:pPr>
        <w:spacing w:line="480" w:lineRule="auto"/>
        <w:ind w:firstLine="720"/>
        <w:rPr>
          <w:rFonts w:ascii="Times New Roman" w:hAnsi="Times New Roman" w:cs="Times New Roman"/>
        </w:rPr>
      </w:pPr>
      <w:r w:rsidRPr="001A3536">
        <w:rPr>
          <w:rStyle w:val="ListLabel1"/>
        </w:rPr>
        <w:t xml:space="preserve">A set of traits associated with fire resistance – thick bark, a high degree of self-pruning lower branches, and tall maximum heights – are often correlated with one </w:t>
      </w:r>
      <w:r w:rsidR="003C131B" w:rsidRPr="001A3536">
        <w:rPr>
          <w:rStyle w:val="ListLabel1"/>
        </w:rPr>
        <w:t xml:space="preserve">another </w:t>
      </w:r>
      <w:r w:rsidR="003C131B" w:rsidRPr="001A3536">
        <w:rPr>
          <w:rStyle w:val="ListLabel1"/>
        </w:rPr>
        <w:fldChar w:fldCharType="begin">
          <w:fldData xml:space="preserve">PEVuZE5vdGU+PENpdGU+PEF1dGhvcj5TY2h3aWxrPC9BdXRob3I+PFllYXI+MjAwMTwvWWVhcj48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</w:fldData>
        </w:fldChar>
      </w:r>
      <w:r w:rsidR="002973C6">
        <w:rPr>
          <w:rStyle w:val="ListLabel1"/>
        </w:rPr>
        <w:instrText xml:space="preserve"> ADDIN EN.CITE </w:instrText>
      </w:r>
      <w:r w:rsidR="002973C6">
        <w:rPr>
          <w:rStyle w:val="ListLabel1"/>
        </w:rPr>
        <w:fldChar w:fldCharType="begin">
          <w:fldData xml:space="preserve">PEVuZE5vdGU+PENpdGU+PEF1dGhvcj5TY2h3aWxrPC9BdXRob3I+PFllYXI+MjAwMTwvWWVhcj48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</w:fldData>
        </w:fldChar>
      </w:r>
      <w:r w:rsidR="002973C6">
        <w:rPr>
          <w:rStyle w:val="ListLabel1"/>
        </w:rPr>
        <w:instrText xml:space="preserve"> ADDIN EN.CITE.DATA </w:instrText>
      </w:r>
      <w:r w:rsidR="002973C6">
        <w:rPr>
          <w:rStyle w:val="ListLabel1"/>
        </w:rPr>
      </w:r>
      <w:r w:rsidR="002973C6">
        <w:rPr>
          <w:rStyle w:val="ListLabel1"/>
        </w:rPr>
        <w:fldChar w:fldCharType="end"/>
      </w:r>
      <w:r w:rsidR="003C131B" w:rsidRPr="001A3536">
        <w:rPr>
          <w:rStyle w:val="ListLabel1"/>
        </w:rPr>
      </w:r>
      <w:r w:rsidR="003C131B" w:rsidRPr="001A3536">
        <w:rPr>
          <w:rStyle w:val="ListLabel1"/>
        </w:rPr>
        <w:fldChar w:fldCharType="separate"/>
      </w:r>
      <w:r w:rsidR="002973C6">
        <w:rPr>
          <w:rStyle w:val="ListLabel1"/>
          <w:noProof/>
        </w:rPr>
        <w:t>(Schwilk &amp; Ackerly, 2001; Varner et al., 2016)</w:t>
      </w:r>
      <w:r w:rsidR="003C131B" w:rsidRPr="001A3536">
        <w:rPr>
          <w:rStyle w:val="ListLabel1"/>
        </w:rPr>
        <w:fldChar w:fldCharType="end"/>
      </w:r>
      <w:r w:rsidR="003C131B" w:rsidRPr="001A3536">
        <w:rPr>
          <w:rStyle w:val="ListLabel1"/>
        </w:rPr>
        <w:t>.</w:t>
      </w:r>
      <w:r w:rsidRPr="001A3536">
        <w:rPr>
          <w:rStyle w:val="ListLabel1"/>
        </w:rPr>
        <w:t xml:space="preserve"> Bark thickness is strongly associated with tree survival of </w:t>
      </w:r>
      <w:r w:rsidR="00FC3E98" w:rsidRPr="001A3536">
        <w:rPr>
          <w:rStyle w:val="ListLabel1"/>
        </w:rPr>
        <w:t xml:space="preserve">low- to </w:t>
      </w:r>
      <w:r w:rsidRPr="001A3536">
        <w:rPr>
          <w:rStyle w:val="ListLabel1"/>
        </w:rPr>
        <w:t xml:space="preserve">moderate-intensity surface </w:t>
      </w:r>
      <w:r w:rsidR="003C131B" w:rsidRPr="001A3536">
        <w:rPr>
          <w:rStyle w:val="ListLabel1"/>
        </w:rPr>
        <w:t xml:space="preserve">fires </w:t>
      </w:r>
      <w:r w:rsidR="003C131B" w:rsidRPr="001A3536">
        <w:rPr>
          <w:rStyle w:val="ListLabel1"/>
        </w:rPr>
        <w:fldChar w:fldCharType="begin">
          <w:fldData xml:space="preserve">PEVuZE5vdGU+PENpdGU+PEF1dGhvcj5MdXRlczwvQXV0aG9yPjxZZWFyPjIwMTc8L1llYXI+PFJl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</w:fldData>
        </w:fldChar>
      </w:r>
      <w:r w:rsidR="00153926">
        <w:rPr>
          <w:rStyle w:val="ListLabel1"/>
        </w:rPr>
        <w:instrText xml:space="preserve"> ADDIN EN.CITE </w:instrText>
      </w:r>
      <w:r w:rsidR="00153926">
        <w:rPr>
          <w:rStyle w:val="ListLabel1"/>
        </w:rPr>
        <w:fldChar w:fldCharType="begin">
          <w:fldData xml:space="preserve">PEVuZE5vdGU+PENpdGU+PEF1dGhvcj5MdXRlczwvQXV0aG9yPjxZZWFyPjIwMTc8L1llYXI+PFJl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</w:fldData>
        </w:fldChar>
      </w:r>
      <w:r w:rsidR="00153926">
        <w:rPr>
          <w:rStyle w:val="ListLabel1"/>
        </w:rPr>
        <w:instrText xml:space="preserve"> ADDIN EN.CITE.DATA </w:instrText>
      </w:r>
      <w:r w:rsidR="00153926">
        <w:rPr>
          <w:rStyle w:val="ListLabel1"/>
        </w:rPr>
      </w:r>
      <w:r w:rsidR="00153926">
        <w:rPr>
          <w:rStyle w:val="ListLabel1"/>
        </w:rPr>
        <w:fldChar w:fldCharType="end"/>
      </w:r>
      <w:r w:rsidR="003C131B" w:rsidRPr="001A3536">
        <w:rPr>
          <w:rStyle w:val="ListLabel1"/>
        </w:rPr>
      </w:r>
      <w:r w:rsidR="003C131B" w:rsidRPr="001A3536">
        <w:rPr>
          <w:rStyle w:val="ListLabel1"/>
        </w:rPr>
        <w:fldChar w:fldCharType="separate"/>
      </w:r>
      <w:r w:rsidR="00153926">
        <w:rPr>
          <w:rStyle w:val="ListLabel1"/>
          <w:noProof/>
        </w:rPr>
        <w:t>(Lutes &amp; Keane, 2017; Pausas, 2015a)</w:t>
      </w:r>
      <w:r w:rsidR="003C131B" w:rsidRPr="001A3536">
        <w:rPr>
          <w:rStyle w:val="ListLabel1"/>
        </w:rPr>
        <w:fldChar w:fldCharType="end"/>
      </w:r>
      <w:r w:rsidR="003C131B" w:rsidRPr="001A3536">
        <w:rPr>
          <w:rStyle w:val="ListLabel1"/>
        </w:rPr>
        <w:t>,</w:t>
      </w:r>
      <w:r w:rsidRPr="001A3536">
        <w:rPr>
          <w:rFonts w:ascii="Times New Roman" w:hAnsi="Times New Roman" w:cs="Times New Roman"/>
        </w:rPr>
        <w:t xml:space="preserve"> while greater tree heights and self-pruning of lower branches reduce the likelihood that fire will enter the crown and kill the tree via crown scorching or </w:t>
      </w:r>
      <w:r w:rsidR="003C131B" w:rsidRPr="001A3536">
        <w:rPr>
          <w:rFonts w:ascii="Times New Roman" w:hAnsi="Times New Roman" w:cs="Times New Roman"/>
        </w:rPr>
        <w:t xml:space="preserve">torching </w:t>
      </w:r>
      <w:r w:rsidR="003C131B" w:rsidRPr="001A3536">
        <w:rPr>
          <w:rFonts w:ascii="Times New Roman" w:hAnsi="Times New Roman" w:cs="Times New Roman"/>
        </w:rPr>
        <w:fldChar w:fldCharType="begin"/>
      </w:r>
      <w:r w:rsidR="003C131B" w:rsidRPr="001A3536">
        <w:rPr>
          <w:rFonts w:ascii="Times New Roman" w:hAnsi="Times New Roman" w:cs="Times New Roman"/>
        </w:rPr>
        <w:instrText xml:space="preserve"> ADDIN EN.CITE &lt;EndNote&gt;&lt;Cite&gt;&lt;Author&gt;Schwilk&lt;/Author&gt;&lt;Year&gt;2001&lt;/Year&gt;&lt;RecNum&gt;3059&lt;/RecNum&gt;&lt;DisplayText&gt;(Schwilk &amp;amp; Ackerly, 2001)&lt;/DisplayText&gt;&lt;record&gt;&lt;rec-number&gt;3059&lt;/rec-number&gt;&lt;foreign-keys&gt;&lt;key app="EN" db-id="w0ppaavf8t2zvwe9f0oxa5rcervz0wedp050" timestamp="1455145774"&gt;3059&lt;/key&gt;&lt;/foreign-keys&gt;&lt;ref-type name="Journal Article"&gt;17&lt;/ref-type&gt;&lt;contributors&gt;&lt;authors&gt;&lt;author&gt;Schwilk, Dylan W.&lt;/author&gt;&lt;author&gt;Ackerly, David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003C131B" w:rsidRPr="001A3536">
        <w:rPr>
          <w:rFonts w:ascii="Times New Roman" w:hAnsi="Times New Roman" w:cs="Times New Roman"/>
        </w:rPr>
        <w:fldChar w:fldCharType="separate"/>
      </w:r>
      <w:r w:rsidR="003C131B" w:rsidRPr="001A3536">
        <w:rPr>
          <w:rFonts w:ascii="Times New Roman" w:hAnsi="Times New Roman" w:cs="Times New Roman"/>
          <w:noProof/>
        </w:rPr>
        <w:t>(Schwilk &amp; Ackerly, 2001)</w:t>
      </w:r>
      <w:r w:rsidR="003C131B" w:rsidRPr="001A3536">
        <w:rPr>
          <w:rFonts w:ascii="Times New Roman" w:hAnsi="Times New Roman" w:cs="Times New Roman"/>
        </w:rPr>
        <w:fldChar w:fldCharType="end"/>
      </w:r>
      <w:r w:rsidR="003C131B" w:rsidRPr="001A3536">
        <w:rPr>
          <w:rFonts w:ascii="Times New Roman" w:hAnsi="Times New Roman" w:cs="Times New Roman"/>
        </w:rPr>
        <w:t>.</w:t>
      </w:r>
      <w:r w:rsidRPr="001A3536">
        <w:rPr>
          <w:rStyle w:val="ListLabel1"/>
        </w:rPr>
        <w:t xml:space="preserve"> </w:t>
      </w:r>
    </w:p>
    <w:p w14:paraId="1C681624" w14:textId="7FA14BBE"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Litter flammability traits may also be associated with tree sensitivity to fire</w:t>
      </w:r>
      <w:r w:rsidR="00AE455A">
        <w:rPr>
          <w:rFonts w:ascii="Times New Roman" w:hAnsi="Times New Roman" w:cs="Times New Roman"/>
        </w:rPr>
        <w:t xml:space="preserve"> in forests where litter fuels are important drivers of fire spread</w:t>
      </w:r>
      <w:hyperlink w:anchor="_ENREF_21" w:tgtFrame="Schwilk, 2011 #2857">
        <w:r w:rsidRPr="001A3536">
          <w:rPr>
            <w:rStyle w:val="ListLabel1"/>
          </w:rPr>
          <w:t xml:space="preserve">. </w:t>
        </w:r>
      </w:hyperlink>
      <w:r w:rsidRPr="001A3536">
        <w:rPr>
          <w:rFonts w:ascii="Times New Roman" w:hAnsi="Times New Roman" w:cs="Times New Roman"/>
        </w:rPr>
        <w:t xml:space="preserve">Under a two-dimensional flammability trait </w:t>
      </w:r>
      <w:r w:rsidR="003C131B" w:rsidRPr="001A3536">
        <w:rPr>
          <w:rFonts w:ascii="Times New Roman" w:hAnsi="Times New Roman" w:cs="Times New Roman"/>
        </w:rPr>
        <w:t xml:space="preserve">space </w:t>
      </w:r>
      <w:r w:rsidR="003C131B" w:rsidRPr="001A3536">
        <w:rPr>
          <w:rFonts w:ascii="Times New Roman" w:hAnsi="Times New Roman" w:cs="Times New Roman"/>
        </w:rPr>
        <w:fldChar w:fldCharType="begin">
          <w:fldData xml:space="preserve">PEVuZE5vdGU+PENpdGU+PEF1dGhvcj5QYXVzYXM8L0F1dGhvcj48WWVhcj4yMDE3PC9ZZWFyPjxS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</w:fldData>
        </w:fldChar>
      </w:r>
      <w:r w:rsidR="003C131B" w:rsidRPr="001A3536">
        <w:rPr>
          <w:rFonts w:ascii="Times New Roman" w:hAnsi="Times New Roman" w:cs="Times New Roman"/>
        </w:rPr>
        <w:instrText xml:space="preserve"> ADDIN EN.CITE </w:instrText>
      </w:r>
      <w:r w:rsidR="003C131B" w:rsidRPr="001A3536">
        <w:rPr>
          <w:rFonts w:ascii="Times New Roman" w:hAnsi="Times New Roman" w:cs="Times New Roman"/>
        </w:rPr>
        <w:fldChar w:fldCharType="begin">
          <w:fldData xml:space="preserve">PEVuZE5vdGU+PENpdGU+PEF1dGhvcj5QYXVzYXM8L0F1dGhvcj48WWVhcj4yMDE3PC9ZZWFyPjxS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</w:fldData>
        </w:fldChar>
      </w:r>
      <w:r w:rsidR="003C131B" w:rsidRPr="001A3536">
        <w:rPr>
          <w:rFonts w:ascii="Times New Roman" w:hAnsi="Times New Roman" w:cs="Times New Roman"/>
        </w:rPr>
        <w:instrText xml:space="preserve"> ADDIN EN.CITE.DATA </w:instrText>
      </w:r>
      <w:r w:rsidR="003C131B" w:rsidRPr="001A3536">
        <w:rPr>
          <w:rFonts w:ascii="Times New Roman" w:hAnsi="Times New Roman" w:cs="Times New Roman"/>
        </w:rPr>
      </w:r>
      <w:r w:rsidR="003C131B" w:rsidRPr="001A3536">
        <w:rPr>
          <w:rFonts w:ascii="Times New Roman" w:hAnsi="Times New Roman" w:cs="Times New Roman"/>
        </w:rPr>
        <w:fldChar w:fldCharType="end"/>
      </w:r>
      <w:r w:rsidR="003C131B" w:rsidRPr="001A3536">
        <w:rPr>
          <w:rFonts w:ascii="Times New Roman" w:hAnsi="Times New Roman" w:cs="Times New Roman"/>
        </w:rPr>
      </w:r>
      <w:r w:rsidR="003C131B" w:rsidRPr="001A3536">
        <w:rPr>
          <w:rFonts w:ascii="Times New Roman" w:hAnsi="Times New Roman" w:cs="Times New Roman"/>
        </w:rPr>
        <w:fldChar w:fldCharType="separate"/>
      </w:r>
      <w:r w:rsidR="003C131B" w:rsidRPr="001A3536">
        <w:rPr>
          <w:rFonts w:ascii="Times New Roman" w:hAnsi="Times New Roman" w:cs="Times New Roman"/>
          <w:noProof/>
        </w:rPr>
        <w:t>(Pausas et al., 2017)</w:t>
      </w:r>
      <w:r w:rsidR="003C131B" w:rsidRPr="001A3536">
        <w:rPr>
          <w:rFonts w:ascii="Times New Roman" w:hAnsi="Times New Roman" w:cs="Times New Roman"/>
        </w:rPr>
        <w:fldChar w:fldCharType="end"/>
      </w:r>
      <w:r w:rsidR="003C131B" w:rsidRPr="001A3536">
        <w:rPr>
          <w:rFonts w:ascii="Times New Roman" w:hAnsi="Times New Roman" w:cs="Times New Roman"/>
        </w:rPr>
        <w:t>,</w:t>
      </w:r>
      <w:r w:rsidRPr="001A3536">
        <w:rPr>
          <w:rFonts w:ascii="Times New Roman" w:hAnsi="Times New Roman" w:cs="Times New Roman"/>
        </w:rPr>
        <w:t xml:space="preserve"> “fast-flammable” evolutionary strategies are generally associated with greater flame lengths, percent consumption, and spread rates (Fig. S1 </w:t>
      </w:r>
      <w:proofErr w:type="spellStart"/>
      <w:r w:rsidRPr="001A3536">
        <w:rPr>
          <w:rFonts w:ascii="Times New Roman" w:hAnsi="Times New Roman" w:cs="Times New Roman"/>
        </w:rPr>
        <w:t>b,c</w:t>
      </w:r>
      <w:proofErr w:type="spellEnd"/>
      <w:r w:rsidRPr="001A3536">
        <w:rPr>
          <w:rFonts w:ascii="Times New Roman" w:hAnsi="Times New Roman" w:cs="Times New Roman"/>
        </w:rPr>
        <w:t xml:space="preserve">, axis 1, </w:t>
      </w:r>
      <w:proofErr w:type="spellStart"/>
      <w:r w:rsidRPr="001A3536">
        <w:rPr>
          <w:rFonts w:ascii="Times New Roman" w:hAnsi="Times New Roman" w:cs="Times New Roman"/>
        </w:rPr>
        <w:t>Pausas</w:t>
      </w:r>
      <w:proofErr w:type="spellEnd"/>
      <w:r w:rsidRPr="001A3536">
        <w:rPr>
          <w:rFonts w:ascii="Times New Roman" w:hAnsi="Times New Roman" w:cs="Times New Roman"/>
        </w:rPr>
        <w:t xml:space="preserve"> et al. 2017), but with </w:t>
      </w:r>
      <w:r w:rsidR="00FC3E98" w:rsidRPr="001A3536">
        <w:rPr>
          <w:rFonts w:ascii="Times New Roman" w:hAnsi="Times New Roman" w:cs="Times New Roman"/>
        </w:rPr>
        <w:t>shorter</w:t>
      </w:r>
      <w:r w:rsidRPr="001A3536">
        <w:rPr>
          <w:rFonts w:ascii="Times New Roman" w:hAnsi="Times New Roman" w:cs="Times New Roman"/>
        </w:rPr>
        <w:t xml:space="preserve"> duration </w:t>
      </w:r>
      <w:r w:rsidR="00FC3E98" w:rsidRPr="001A3536">
        <w:rPr>
          <w:rFonts w:ascii="Times New Roman" w:hAnsi="Times New Roman" w:cs="Times New Roman"/>
        </w:rPr>
        <w:t xml:space="preserve">of burning </w:t>
      </w:r>
      <w:r w:rsidRPr="001A3536">
        <w:rPr>
          <w:rFonts w:ascii="Times New Roman" w:hAnsi="Times New Roman" w:cs="Times New Roman"/>
        </w:rPr>
        <w:t xml:space="preserve">and total heat release (Fig. S1 </w:t>
      </w:r>
      <w:proofErr w:type="spellStart"/>
      <w:r w:rsidRPr="001A3536">
        <w:rPr>
          <w:rFonts w:ascii="Times New Roman" w:hAnsi="Times New Roman" w:cs="Times New Roman"/>
        </w:rPr>
        <w:t>b,c</w:t>
      </w:r>
      <w:proofErr w:type="spellEnd"/>
      <w:r w:rsidRPr="001A3536">
        <w:rPr>
          <w:rFonts w:ascii="Times New Roman" w:hAnsi="Times New Roman" w:cs="Times New Roman"/>
        </w:rPr>
        <w:t xml:space="preserve">, axis 2). Conversely, “hot-flammable” strategies are generally associated with moderate </w:t>
      </w:r>
      <w:r w:rsidR="0036492A">
        <w:rPr>
          <w:rFonts w:ascii="Times New Roman" w:hAnsi="Times New Roman" w:cs="Times New Roman"/>
        </w:rPr>
        <w:t>flame length</w:t>
      </w:r>
      <w:r w:rsidRPr="001A3536">
        <w:rPr>
          <w:rFonts w:ascii="Times New Roman" w:hAnsi="Times New Roman" w:cs="Times New Roman"/>
        </w:rPr>
        <w:t xml:space="preserve">s, percent consumption and spread rates, but </w:t>
      </w:r>
      <w:r w:rsidR="00131DA5" w:rsidRPr="001A3536">
        <w:rPr>
          <w:rFonts w:ascii="Times New Roman" w:hAnsi="Times New Roman" w:cs="Times New Roman"/>
        </w:rPr>
        <w:t xml:space="preserve">longer </w:t>
      </w:r>
      <w:r w:rsidRPr="001A3536">
        <w:rPr>
          <w:rFonts w:ascii="Times New Roman" w:hAnsi="Times New Roman" w:cs="Times New Roman"/>
        </w:rPr>
        <w:t>duration</w:t>
      </w:r>
      <w:r w:rsidR="00131DA5" w:rsidRPr="001A3536">
        <w:rPr>
          <w:rFonts w:ascii="Times New Roman" w:hAnsi="Times New Roman" w:cs="Times New Roman"/>
        </w:rPr>
        <w:t xml:space="preserve"> of burning</w:t>
      </w:r>
      <w:r w:rsidRPr="001A3536">
        <w:rPr>
          <w:rFonts w:ascii="Times New Roman" w:hAnsi="Times New Roman" w:cs="Times New Roman"/>
        </w:rPr>
        <w:t xml:space="preserve"> and more total heat release. “Non-flammable” species generally </w:t>
      </w:r>
      <w:r w:rsidR="00131DA5" w:rsidRPr="001A3536">
        <w:rPr>
          <w:rFonts w:ascii="Times New Roman" w:hAnsi="Times New Roman" w:cs="Times New Roman"/>
        </w:rPr>
        <w:t xml:space="preserve">inhibit ignition and </w:t>
      </w:r>
      <w:r w:rsidRPr="001A3536">
        <w:rPr>
          <w:rFonts w:ascii="Times New Roman" w:hAnsi="Times New Roman" w:cs="Times New Roman"/>
        </w:rPr>
        <w:t xml:space="preserve">have lesser values for all flammability traits. </w:t>
      </w:r>
      <w:r w:rsidRPr="001A3536">
        <w:rPr>
          <w:rStyle w:val="ListLabel1"/>
        </w:rPr>
        <w:t xml:space="preserve">Species with thick bark and high self-pruning also tend to have leaf litter conducive to “fast-flammable” fire behavior (Fig. S1a), which may promote tree survival by promoting rapid fire spread </w:t>
      </w:r>
      <w:r w:rsidR="00071808">
        <w:rPr>
          <w:rStyle w:val="ListLabel1"/>
        </w:rPr>
        <w:t xml:space="preserve">with lower residence times </w:t>
      </w:r>
      <w:r w:rsidRPr="001A3536">
        <w:rPr>
          <w:rStyle w:val="ListLabel1"/>
        </w:rPr>
        <w:t xml:space="preserve">and minimizing cambial exposure to lethal temperatures </w:t>
      </w:r>
      <w:r w:rsidR="007406FA" w:rsidRPr="001A3536">
        <w:rPr>
          <w:rStyle w:val="ListLabel1"/>
        </w:rPr>
        <w:fldChar w:fldCharType="begin">
          <w:fldData xml:space="preserve">PEVuZE5vdGU+PENpdGU+PEF1dGhvcj5QYXVzYXM8L0F1dGhvcj48WWVhcj4yMDE1PC9ZZWFyPjxS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</w:fldData>
        </w:fldChar>
      </w:r>
      <w:r w:rsidR="00153926">
        <w:rPr>
          <w:rStyle w:val="ListLabel1"/>
        </w:rPr>
        <w:instrText xml:space="preserve"> ADDIN EN.CITE </w:instrText>
      </w:r>
      <w:r w:rsidR="00153926">
        <w:rPr>
          <w:rStyle w:val="ListLabel1"/>
        </w:rPr>
        <w:fldChar w:fldCharType="begin">
          <w:fldData xml:space="preserve">PEVuZE5vdGU+PENpdGU+PEF1dGhvcj5QYXVzYXM8L0F1dGhvcj48WWVhcj4yMDE1PC9ZZWFyPjxS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</w:fldData>
        </w:fldChar>
      </w:r>
      <w:r w:rsidR="00153926">
        <w:rPr>
          <w:rStyle w:val="ListLabel1"/>
        </w:rPr>
        <w:instrText xml:space="preserve"> ADDIN EN.CITE.DATA </w:instrText>
      </w:r>
      <w:r w:rsidR="00153926">
        <w:rPr>
          <w:rStyle w:val="ListLabel1"/>
        </w:rPr>
      </w:r>
      <w:r w:rsidR="00153926">
        <w:rPr>
          <w:rStyle w:val="ListLabel1"/>
        </w:rPr>
        <w:fldChar w:fldCharType="end"/>
      </w:r>
      <w:r w:rsidR="007406FA" w:rsidRPr="001A3536">
        <w:rPr>
          <w:rStyle w:val="ListLabel1"/>
        </w:rPr>
      </w:r>
      <w:r w:rsidR="007406FA" w:rsidRPr="001A3536">
        <w:rPr>
          <w:rStyle w:val="ListLabel1"/>
        </w:rPr>
        <w:fldChar w:fldCharType="separate"/>
      </w:r>
      <w:r w:rsidR="00153926">
        <w:rPr>
          <w:rStyle w:val="ListLabel1"/>
          <w:noProof/>
        </w:rPr>
        <w:t>(Pausas, 2015a; Varner, Kane, Kreye, &amp; Engber, 2015)</w:t>
      </w:r>
      <w:r w:rsidR="007406FA" w:rsidRPr="001A3536">
        <w:rPr>
          <w:rStyle w:val="ListLabel1"/>
        </w:rPr>
        <w:fldChar w:fldCharType="end"/>
      </w:r>
      <w:r w:rsidRPr="001A3536">
        <w:rPr>
          <w:rStyle w:val="ListLabel1"/>
        </w:rPr>
        <w:t>.</w:t>
      </w:r>
      <w:r w:rsidRPr="001A3536">
        <w:rPr>
          <w:rFonts w:ascii="Times New Roman" w:hAnsi="Times New Roman" w:cs="Times New Roman"/>
        </w:rPr>
        <w:t xml:space="preserve"> In some cases, </w:t>
      </w:r>
      <w:r w:rsidRPr="001A3536">
        <w:rPr>
          <w:rStyle w:val="ListLabel1"/>
        </w:rPr>
        <w:t xml:space="preserve">such leaf litter traits are </w:t>
      </w:r>
      <w:r w:rsidRPr="001A3536">
        <w:rPr>
          <w:rStyle w:val="ListLabel1"/>
        </w:rPr>
        <w:lastRenderedPageBreak/>
        <w:t xml:space="preserve">associated with shade-intolerant and fire-dependent species that experience frequent fire </w:t>
      </w:r>
      <w:r w:rsidR="007406FA" w:rsidRPr="001A3536">
        <w:rPr>
          <w:rStyle w:val="ListLabel1"/>
        </w:rPr>
        <w:fldChar w:fldCharType="begin">
          <w:fldData xml:space="preserve">PEVuZE5vdGU+PENpdGU+PEF1dGhvcj5kZSBNYWdhbGhhZXM8L0F1dGhvcj48WWVhcj4yMDEyPC9Z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</w:fldData>
        </w:fldChar>
      </w:r>
      <w:r w:rsidR="00233BFC">
        <w:rPr>
          <w:rStyle w:val="ListLabel1"/>
        </w:rPr>
        <w:instrText xml:space="preserve"> ADDIN EN.CITE </w:instrText>
      </w:r>
      <w:r w:rsidR="00233BFC">
        <w:rPr>
          <w:rStyle w:val="ListLabel1"/>
        </w:rPr>
        <w:fldChar w:fldCharType="begin">
          <w:fldData xml:space="preserve">PEVuZE5vdGU+PENpdGU+PEF1dGhvcj5kZSBNYWdhbGhhZXM8L0F1dGhvcj48WWVhcj4yMDEyPC9Z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</w:fldData>
        </w:fldChar>
      </w:r>
      <w:r w:rsidR="00233BFC">
        <w:rPr>
          <w:rStyle w:val="ListLabel1"/>
        </w:rPr>
        <w:instrText xml:space="preserve"> ADDIN EN.CITE.DATA </w:instrText>
      </w:r>
      <w:r w:rsidR="00233BFC">
        <w:rPr>
          <w:rStyle w:val="ListLabel1"/>
        </w:rPr>
      </w:r>
      <w:r w:rsidR="00233BFC">
        <w:rPr>
          <w:rStyle w:val="ListLabel1"/>
        </w:rPr>
        <w:fldChar w:fldCharType="end"/>
      </w:r>
      <w:r w:rsidR="007406FA" w:rsidRPr="001A3536">
        <w:rPr>
          <w:rStyle w:val="ListLabel1"/>
        </w:rPr>
      </w:r>
      <w:r w:rsidR="007406FA" w:rsidRPr="001A3536">
        <w:rPr>
          <w:rStyle w:val="ListLabel1"/>
        </w:rPr>
        <w:fldChar w:fldCharType="separate"/>
      </w:r>
      <w:r w:rsidR="00233BFC">
        <w:rPr>
          <w:rStyle w:val="ListLabel1"/>
          <w:noProof/>
        </w:rPr>
        <w:t>(de Magalhaes &amp; Schwilk, 2012; Schwilk &amp; Caprio, 2011)</w:t>
      </w:r>
      <w:r w:rsidR="007406FA" w:rsidRPr="001A3536">
        <w:rPr>
          <w:rStyle w:val="ListLabel1"/>
        </w:rPr>
        <w:fldChar w:fldCharType="end"/>
      </w:r>
      <w:r w:rsidRPr="001A3536">
        <w:rPr>
          <w:rStyle w:val="ListLabel1"/>
        </w:rPr>
        <w:t xml:space="preserve">, whereas species that are less likely to experience fire during their lifetimes, due to a combination of climate and fuel limitation, may </w:t>
      </w:r>
      <w:r w:rsidR="003C131B" w:rsidRPr="001A3536">
        <w:rPr>
          <w:rStyle w:val="ListLabel1"/>
        </w:rPr>
        <w:t>experience</w:t>
      </w:r>
      <w:r w:rsidRPr="001A3536">
        <w:rPr>
          <w:rStyle w:val="ListLabel1"/>
        </w:rPr>
        <w:t xml:space="preserve"> less selective pressure to develop these “fast-flammable” </w:t>
      </w:r>
      <w:r w:rsidR="003C131B" w:rsidRPr="001A3536">
        <w:rPr>
          <w:rStyle w:val="ListLabel1"/>
        </w:rPr>
        <w:t xml:space="preserve">traits </w:t>
      </w:r>
      <w:r w:rsidR="003C131B" w:rsidRPr="001A3536">
        <w:rPr>
          <w:rStyle w:val="ListLabel1"/>
        </w:rPr>
        <w:fldChar w:fldCharType="begin">
          <w:fldData xml:space="preserve">PEVuZE5vdGU+PENpdGU+PEF1dGhvcj5LZWVsZXk8L0F1dGhvcj48WWVhcj4yMDExPC9ZZWFyPjxS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</w:fldData>
        </w:fldChar>
      </w:r>
      <w:r w:rsidR="00233BFC">
        <w:rPr>
          <w:rStyle w:val="ListLabel1"/>
        </w:rPr>
        <w:instrText xml:space="preserve"> ADDIN EN.CITE </w:instrText>
      </w:r>
      <w:r w:rsidR="00233BFC">
        <w:rPr>
          <w:rStyle w:val="ListLabel1"/>
        </w:rPr>
        <w:fldChar w:fldCharType="begin">
          <w:fldData xml:space="preserve">PEVuZE5vdGU+PENpdGU+PEF1dGhvcj5LZWVsZXk8L0F1dGhvcj48WWVhcj4yMDExPC9ZZWFyPjxS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</w:fldData>
        </w:fldChar>
      </w:r>
      <w:r w:rsidR="00233BFC">
        <w:rPr>
          <w:rStyle w:val="ListLabel1"/>
        </w:rPr>
        <w:instrText xml:space="preserve"> ADDIN EN.CITE.DATA </w:instrText>
      </w:r>
      <w:r w:rsidR="00233BFC">
        <w:rPr>
          <w:rStyle w:val="ListLabel1"/>
        </w:rPr>
      </w:r>
      <w:r w:rsidR="00233BFC">
        <w:rPr>
          <w:rStyle w:val="ListLabel1"/>
        </w:rPr>
        <w:fldChar w:fldCharType="end"/>
      </w:r>
      <w:r w:rsidR="003C131B" w:rsidRPr="001A3536">
        <w:rPr>
          <w:rStyle w:val="ListLabel1"/>
        </w:rPr>
      </w:r>
      <w:r w:rsidR="003C131B" w:rsidRPr="001A3536">
        <w:rPr>
          <w:rStyle w:val="ListLabel1"/>
        </w:rPr>
        <w:fldChar w:fldCharType="separate"/>
      </w:r>
      <w:r w:rsidR="00233BFC">
        <w:rPr>
          <w:rStyle w:val="ListLabel1"/>
          <w:noProof/>
        </w:rPr>
        <w:t>(Keeley et al., 2011; Pausas et al., 2017)</w:t>
      </w:r>
      <w:r w:rsidR="003C131B" w:rsidRPr="001A3536">
        <w:rPr>
          <w:rStyle w:val="ListLabel1"/>
        </w:rPr>
        <w:fldChar w:fldCharType="end"/>
      </w:r>
      <w:r w:rsidR="003C131B" w:rsidRPr="001A3536">
        <w:rPr>
          <w:rStyle w:val="ListLabel1"/>
        </w:rPr>
        <w:t>.</w:t>
      </w:r>
      <w:r w:rsidRPr="001A3536">
        <w:rPr>
          <w:rFonts w:ascii="Times New Roman" w:hAnsi="Times New Roman" w:cs="Times New Roman"/>
        </w:rPr>
        <w:t xml:space="preserve"> </w:t>
      </w:r>
    </w:p>
    <w:p w14:paraId="60261D5F" w14:textId="03EED91D"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 xml:space="preserve">The collective ability of trees to resist fire is one indicator of forest resilience to the increase in fire activity expected across western North America in the future under increased human development and climate </w:t>
      </w:r>
      <w:r w:rsidR="003C131B" w:rsidRPr="001A3536">
        <w:rPr>
          <w:rFonts w:ascii="Times New Roman" w:hAnsi="Times New Roman" w:cs="Times New Roman"/>
        </w:rPr>
        <w:t xml:space="preserve">change </w:t>
      </w:r>
      <w:r w:rsidR="003C131B" w:rsidRPr="001A3536">
        <w:rPr>
          <w:rFonts w:ascii="Times New Roman" w:hAnsi="Times New Roman" w:cs="Times New Roman"/>
        </w:rPr>
        <w:fldChar w:fldCharType="begin">
          <w:fldData xml:space="preserve">PEVuZE5vdGU+PENpdGU+PEF1dGhvcj5Kb2huc3RvbmU8L0F1dGhvcj48WWVhcj4yMDE2PC9ZZWFy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=
</w:fldData>
        </w:fldChar>
      </w:r>
      <w:r w:rsidR="003C131B" w:rsidRPr="001A3536">
        <w:rPr>
          <w:rFonts w:ascii="Times New Roman" w:hAnsi="Times New Roman" w:cs="Times New Roman"/>
        </w:rPr>
        <w:instrText xml:space="preserve"> ADDIN EN.CITE </w:instrText>
      </w:r>
      <w:r w:rsidR="003C131B" w:rsidRPr="001A3536">
        <w:rPr>
          <w:rFonts w:ascii="Times New Roman" w:hAnsi="Times New Roman" w:cs="Times New Roman"/>
        </w:rPr>
        <w:fldChar w:fldCharType="begin">
          <w:fldData xml:space="preserve">PEVuZE5vdGU+PENpdGU+PEF1dGhvcj5Kb2huc3RvbmU8L0F1dGhvcj48WWVhcj4yMDE2PC9ZZWFy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=
</w:fldData>
        </w:fldChar>
      </w:r>
      <w:r w:rsidR="003C131B" w:rsidRPr="001A3536">
        <w:rPr>
          <w:rFonts w:ascii="Times New Roman" w:hAnsi="Times New Roman" w:cs="Times New Roman"/>
        </w:rPr>
        <w:instrText xml:space="preserve"> ADDIN EN.CITE.DATA </w:instrText>
      </w:r>
      <w:r w:rsidR="003C131B" w:rsidRPr="001A3536">
        <w:rPr>
          <w:rFonts w:ascii="Times New Roman" w:hAnsi="Times New Roman" w:cs="Times New Roman"/>
        </w:rPr>
      </w:r>
      <w:r w:rsidR="003C131B" w:rsidRPr="001A3536">
        <w:rPr>
          <w:rFonts w:ascii="Times New Roman" w:hAnsi="Times New Roman" w:cs="Times New Roman"/>
        </w:rPr>
        <w:fldChar w:fldCharType="end"/>
      </w:r>
      <w:r w:rsidR="003C131B" w:rsidRPr="001A3536">
        <w:rPr>
          <w:rFonts w:ascii="Times New Roman" w:hAnsi="Times New Roman" w:cs="Times New Roman"/>
        </w:rPr>
      </w:r>
      <w:r w:rsidR="003C131B" w:rsidRPr="001A3536">
        <w:rPr>
          <w:rFonts w:ascii="Times New Roman" w:hAnsi="Times New Roman" w:cs="Times New Roman"/>
        </w:rPr>
        <w:fldChar w:fldCharType="separate"/>
      </w:r>
      <w:r w:rsidR="003C131B" w:rsidRPr="001A3536">
        <w:rPr>
          <w:rFonts w:ascii="Times New Roman" w:hAnsi="Times New Roman" w:cs="Times New Roman"/>
          <w:noProof/>
        </w:rPr>
        <w:t>(Johnstone et al., 2016)</w:t>
      </w:r>
      <w:r w:rsidR="003C131B" w:rsidRPr="001A3536">
        <w:rPr>
          <w:rFonts w:ascii="Times New Roman" w:hAnsi="Times New Roman" w:cs="Times New Roman"/>
        </w:rPr>
        <w:fldChar w:fldCharType="end"/>
      </w:r>
      <w:r w:rsidR="003C131B" w:rsidRPr="001A3536">
        <w:rPr>
          <w:rFonts w:ascii="Times New Roman" w:hAnsi="Times New Roman" w:cs="Times New Roman"/>
        </w:rPr>
        <w:t>.</w:t>
      </w:r>
      <w:r w:rsidRPr="001A3536">
        <w:rPr>
          <w:rStyle w:val="ListLabel1"/>
        </w:rPr>
        <w:t xml:space="preserve"> Historical fire </w:t>
      </w:r>
      <w:r w:rsidR="00AE455A">
        <w:rPr>
          <w:rStyle w:val="ListLabel1"/>
        </w:rPr>
        <w:t>exclusion</w:t>
      </w:r>
      <w:r w:rsidRPr="001A3536">
        <w:rPr>
          <w:rStyle w:val="ListLabel1"/>
        </w:rPr>
        <w:t xml:space="preserve"> has shifted species composition in some regions away from more fire-resistant species </w:t>
      </w:r>
      <w:r w:rsidRPr="001A3536">
        <w:rPr>
          <w:rFonts w:ascii="Times New Roman" w:hAnsi="Times New Roman" w:cs="Times New Roman"/>
        </w:rPr>
        <w:t xml:space="preserve">toward fire-sensitive </w:t>
      </w:r>
      <w:r w:rsidR="003C131B" w:rsidRPr="001A3536">
        <w:rPr>
          <w:rFonts w:ascii="Times New Roman" w:hAnsi="Times New Roman" w:cs="Times New Roman"/>
        </w:rPr>
        <w:t xml:space="preserve">species </w:t>
      </w:r>
      <w:r w:rsidR="003C131B" w:rsidRPr="001A3536">
        <w:rPr>
          <w:rFonts w:ascii="Times New Roman" w:hAnsi="Times New Roman" w:cs="Times New Roman"/>
        </w:rPr>
        <w:fldChar w:fldCharType="begin"/>
      </w:r>
      <w:r w:rsidR="007E237A">
        <w:rPr>
          <w:rFonts w:ascii="Times New Roman" w:hAnsi="Times New Roman" w:cs="Times New Roman"/>
        </w:rPr>
        <w:instrText xml:space="preserve"> ADDIN EN.CITE &lt;EndNote&gt;&lt;Cite&gt;&lt;Author&gt;Safford&lt;/Author&gt;&lt;Year&gt;2017&lt;/Year&gt;&lt;RecNum&gt;2769&lt;/RecNum&gt;&lt;DisplayText&gt;(Safford &amp;amp;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PSW-GTR-256&lt;/publisher&gt;&lt;urls&gt;&lt;related-urls&gt;&lt;url&gt;https://www.fs.fed.us/psw/publications/documents/psw_gtr256/index.shtml&lt;/url&gt;&lt;/related-urls&gt;&lt;/urls&gt;&lt;research-notes&gt;My paper&amp;#xD;https://www.fs.usda.gov/treesearch/pubs/55393&lt;/research-notes&gt;&lt;/record&gt;&lt;/Cite&gt;&lt;/EndNote&gt;</w:instrText>
      </w:r>
      <w:r w:rsidR="003C131B" w:rsidRPr="001A3536">
        <w:rPr>
          <w:rFonts w:ascii="Times New Roman" w:hAnsi="Times New Roman" w:cs="Times New Roman"/>
        </w:rPr>
        <w:fldChar w:fldCharType="separate"/>
      </w:r>
      <w:r w:rsidR="003C131B" w:rsidRPr="001A3536">
        <w:rPr>
          <w:rFonts w:ascii="Times New Roman" w:hAnsi="Times New Roman" w:cs="Times New Roman"/>
          <w:noProof/>
        </w:rPr>
        <w:t>(Safford &amp; Stevens, 2017)</w:t>
      </w:r>
      <w:r w:rsidR="003C131B" w:rsidRPr="001A3536">
        <w:rPr>
          <w:rFonts w:ascii="Times New Roman" w:hAnsi="Times New Roman" w:cs="Times New Roman"/>
        </w:rPr>
        <w:fldChar w:fldCharType="end"/>
      </w:r>
      <w:r w:rsidR="003C131B" w:rsidRPr="001A3536">
        <w:rPr>
          <w:rFonts w:ascii="Times New Roman" w:hAnsi="Times New Roman" w:cs="Times New Roman"/>
        </w:rPr>
        <w:t>.</w:t>
      </w:r>
      <w:r w:rsidRPr="001A3536">
        <w:rPr>
          <w:rStyle w:val="ListLabel1"/>
        </w:rPr>
        <w:t xml:space="preserve"> </w:t>
      </w:r>
      <w:r w:rsidRPr="001A3536">
        <w:rPr>
          <w:rFonts w:ascii="Times New Roman" w:hAnsi="Times New Roman" w:cs="Times New Roman"/>
        </w:rPr>
        <w:t xml:space="preserve">It is therefore critical to describe the current condition of forest communities as a function of constituent species’ ability to survive </w:t>
      </w:r>
      <w:ins w:id="54" w:author="Stevens, Jens T" w:date="2019-12-06T12:36:00Z">
        <w:r w:rsidR="002861AD">
          <w:rPr>
            <w:rFonts w:ascii="Times New Roman" w:hAnsi="Times New Roman" w:cs="Times New Roman"/>
          </w:rPr>
          <w:t>low-modera</w:t>
        </w:r>
      </w:ins>
      <w:ins w:id="55" w:author="Stevens, Jens T" w:date="2019-12-06T12:37:00Z">
        <w:r w:rsidR="002861AD">
          <w:rPr>
            <w:rFonts w:ascii="Times New Roman" w:hAnsi="Times New Roman" w:cs="Times New Roman"/>
          </w:rPr>
          <w:t xml:space="preserve">te intensity </w:t>
        </w:r>
      </w:ins>
      <w:r w:rsidRPr="001A3536">
        <w:rPr>
          <w:rFonts w:ascii="Times New Roman" w:hAnsi="Times New Roman" w:cs="Times New Roman"/>
        </w:rPr>
        <w:t xml:space="preserve">fire as adults. We quantified the biogeography of fire resistance (adult tree survival) in </w:t>
      </w:r>
      <w:r w:rsidR="000F686A" w:rsidRPr="001A3536">
        <w:rPr>
          <w:rFonts w:ascii="Times New Roman" w:hAnsi="Times New Roman" w:cs="Times New Roman"/>
        </w:rPr>
        <w:t>tree communities across</w:t>
      </w:r>
      <w:r w:rsidRPr="001A3536">
        <w:rPr>
          <w:rFonts w:ascii="Times New Roman" w:hAnsi="Times New Roman" w:cs="Times New Roman"/>
        </w:rPr>
        <w:t xml:space="preserve"> the western United States by integrating functional traits with spatially-explicit data on species distributions and abundance. We use this approach to highlight important </w:t>
      </w:r>
      <w:r w:rsidR="000F686A" w:rsidRPr="001A3536">
        <w:rPr>
          <w:rFonts w:ascii="Times New Roman" w:hAnsi="Times New Roman" w:cs="Times New Roman"/>
        </w:rPr>
        <w:t xml:space="preserve">spatial </w:t>
      </w:r>
      <w:r w:rsidRPr="001A3536">
        <w:rPr>
          <w:rFonts w:ascii="Times New Roman" w:hAnsi="Times New Roman" w:cs="Times New Roman"/>
        </w:rPr>
        <w:t>variation in</w:t>
      </w:r>
      <w:r w:rsidR="000F686A" w:rsidRPr="001A3536">
        <w:rPr>
          <w:rFonts w:ascii="Times New Roman" w:hAnsi="Times New Roman" w:cs="Times New Roman"/>
        </w:rPr>
        <w:t xml:space="preserve"> fire resistance </w:t>
      </w:r>
      <w:r w:rsidRPr="001A3536">
        <w:rPr>
          <w:rFonts w:ascii="Times New Roman" w:hAnsi="Times New Roman" w:cs="Times New Roman"/>
        </w:rPr>
        <w:t xml:space="preserve">across </w:t>
      </w:r>
      <w:r w:rsidR="000F686A" w:rsidRPr="001A3536">
        <w:rPr>
          <w:rFonts w:ascii="Times New Roman" w:hAnsi="Times New Roman" w:cs="Times New Roman"/>
        </w:rPr>
        <w:t>forested</w:t>
      </w:r>
      <w:r w:rsidRPr="001A3536">
        <w:rPr>
          <w:rFonts w:ascii="Times New Roman" w:hAnsi="Times New Roman" w:cs="Times New Roman"/>
        </w:rPr>
        <w:t xml:space="preserve"> landscape</w:t>
      </w:r>
      <w:r w:rsidR="000F686A" w:rsidRPr="001A3536">
        <w:rPr>
          <w:rFonts w:ascii="Times New Roman" w:hAnsi="Times New Roman" w:cs="Times New Roman"/>
        </w:rPr>
        <w:t>s</w:t>
      </w:r>
      <w:r w:rsidRPr="001A3536">
        <w:rPr>
          <w:rFonts w:ascii="Times New Roman" w:hAnsi="Times New Roman" w:cs="Times New Roman"/>
        </w:rPr>
        <w:t>, to provide an independent assessment of other spatial models of fire regimes, and to identify areas where the current species composition is mismatched with historical and future expected fire frequency.</w:t>
      </w:r>
      <w:r w:rsidR="0036492A">
        <w:rPr>
          <w:rFonts w:ascii="Times New Roman" w:hAnsi="Times New Roman" w:cs="Times New Roman"/>
        </w:rPr>
        <w:t xml:space="preserve"> This study focuses on data-rich conifer forests of the western U.S., but the methods used here may be applied to other regions where variation in adaptive fire regimes is used to guide management decisions </w:t>
      </w:r>
      <w:r w:rsidR="00FF0F76">
        <w:rPr>
          <w:rFonts w:ascii="Times New Roman" w:hAnsi="Times New Roman" w:cs="Times New Roman"/>
        </w:rPr>
        <w:fldChar w:fldCharType="begin"/>
      </w:r>
      <w:r w:rsidR="00FF0F76">
        <w:rPr>
          <w:rFonts w:ascii="Times New Roman" w:hAnsi="Times New Roman" w:cs="Times New Roman"/>
        </w:rPr>
        <w:instrText xml:space="preserve"> ADDIN EN.CITE &lt;EndNote&gt;&lt;Cite&gt;&lt;Author&gt;Enright&lt;/Author&gt;&lt;Year&gt;2015&lt;/Year&gt;&lt;RecNum&gt;2877&lt;/RecNum&gt;&lt;DisplayText&gt;(Enright, Fontaine, Bowman, Bradstock, &amp;amp; Williams, 2015)&lt;/DisplayText&gt;&lt;record&gt;&lt;rec-number&gt;2877&lt;/rec-number&gt;&lt;foreign-keys&gt;&lt;key app="EN" db-id="w0ppaavf8t2zvwe9f0oxa5rcervz0wedp050" timestamp="1442699644"&gt;2877&lt;/key&gt;&lt;/foreign-keys&gt;&lt;ref-type name="Journal Article"&gt;17&lt;/ref-type&gt;&lt;contributors&gt;&lt;authors&gt;&lt;author&gt;Enright, Neal J.&lt;/author&gt;&lt;author&gt;Fontaine, Joseph B.&lt;/author&gt;&lt;author&gt;Bowman, David M. J. S.&lt;/author&gt;&lt;author&gt;Bradstock, Ross A.&lt;/author&gt;&lt;author&gt;Williams, Richard J.&lt;/author&gt;&lt;/authors&gt;&lt;/contributors&gt;&lt;titles&gt;&lt;title&gt;Interval squeeze: altered fire regimes and demographic responses interact to threaten woody species persistence as climate changes&lt;/title&gt;&lt;secondary-title&gt;Frontiers in Ecology and the Environment&lt;/secondary-title&gt;&lt;/titles&gt;&lt;periodical&gt;&lt;full-title&gt;Frontiers in Ecology and the Environment&lt;/full-title&gt;&lt;/periodical&gt;&lt;pages&gt;265-272&lt;/pages&gt;&lt;volume&gt;13&lt;/volume&gt;&lt;number&gt;5&lt;/number&gt;&lt;dates&gt;&lt;year&gt;2015&lt;/year&gt;&lt;pub-dates&gt;&lt;date&gt;2015/06/01&lt;/date&gt;&lt;/pub-dates&gt;&lt;/dates&gt;&lt;publisher&gt;Ecological Society of America&lt;/publisher&gt;&lt;isbn&gt;1540-9295&lt;/isbn&gt;&lt;urls&gt;&lt;related-urls&gt;&lt;url&gt;http://dx.doi.org/10.1890/140231&lt;/url&gt;&lt;/related-urls&gt;&lt;/urls&gt;&lt;electronic-resource-num&gt;10.1890/140231&lt;/electronic-resource-num&gt;&lt;research-notes&gt;Read 15 6/8/15&amp;#xD;Have pdf, paper copy&amp;#xD;I reviewed this paper. Thought it was conceptually interesting but was not specific enough as to the conditions under which the model applied.&amp;#xD;&amp;#xD;The basic premise is to link demography, climate, and fire regimes. Under warming climate, reproductive rates decrease at the same time as fire frequency is expected to increase. This leaves less time to establish sufficient seed banks (canopy or soil) to ensure replacement. Hence there is a squeeze put on woody species that need to devote resources to regeneration following fire (ie by seeding or sprouting).&lt;/research-notes&gt;&lt;access-date&gt;2015/09/19&lt;/access-date&gt;&lt;/record&gt;&lt;/Cite&gt;&lt;/EndNote&gt;</w:instrText>
      </w:r>
      <w:r w:rsidR="00FF0F76">
        <w:rPr>
          <w:rFonts w:ascii="Times New Roman" w:hAnsi="Times New Roman" w:cs="Times New Roman"/>
        </w:rPr>
        <w:fldChar w:fldCharType="separate"/>
      </w:r>
      <w:r w:rsidR="00FF0F76">
        <w:rPr>
          <w:rFonts w:ascii="Times New Roman" w:hAnsi="Times New Roman" w:cs="Times New Roman"/>
          <w:noProof/>
        </w:rPr>
        <w:t>(Enright, Fontaine, Bowman, Bradstock, &amp; Williams, 2015)</w:t>
      </w:r>
      <w:r w:rsidR="00FF0F76">
        <w:rPr>
          <w:rFonts w:ascii="Times New Roman" w:hAnsi="Times New Roman" w:cs="Times New Roman"/>
        </w:rPr>
        <w:fldChar w:fldCharType="end"/>
      </w:r>
      <w:r w:rsidR="0036492A">
        <w:rPr>
          <w:rFonts w:ascii="Times New Roman" w:hAnsi="Times New Roman" w:cs="Times New Roman"/>
        </w:rPr>
        <w:t>.</w:t>
      </w:r>
    </w:p>
    <w:p w14:paraId="375E562B" w14:textId="77777777" w:rsidR="007E237A" w:rsidRDefault="007E237A">
      <w:pPr>
        <w:spacing w:line="480" w:lineRule="auto"/>
        <w:rPr>
          <w:rFonts w:ascii="Times New Roman" w:hAnsi="Times New Roman" w:cs="Times New Roman"/>
          <w:b/>
        </w:rPr>
      </w:pPr>
    </w:p>
    <w:p w14:paraId="3141AB7E" w14:textId="7185DC38" w:rsidR="00243C40" w:rsidRPr="001A3536" w:rsidRDefault="001B49E8">
      <w:pPr>
        <w:spacing w:line="480" w:lineRule="auto"/>
        <w:rPr>
          <w:rFonts w:ascii="Times New Roman" w:hAnsi="Times New Roman" w:cs="Times New Roman"/>
        </w:rPr>
      </w:pPr>
      <w:r w:rsidRPr="001A3536">
        <w:rPr>
          <w:rFonts w:ascii="Times New Roman" w:hAnsi="Times New Roman" w:cs="Times New Roman"/>
          <w:b/>
        </w:rPr>
        <w:t>Methods</w:t>
      </w:r>
    </w:p>
    <w:p w14:paraId="237F2333" w14:textId="1B023AB1" w:rsidR="00910B47" w:rsidRPr="00910B47" w:rsidRDefault="00910B47" w:rsidP="00910B47">
      <w:pPr>
        <w:spacing w:line="480" w:lineRule="auto"/>
        <w:rPr>
          <w:ins w:id="56" w:author="Stevens, Jens T" w:date="2019-12-05T13:17:00Z"/>
          <w:rFonts w:ascii="Times New Roman" w:hAnsi="Times New Roman" w:cs="Times New Roman"/>
          <w:i/>
          <w:iCs/>
        </w:rPr>
      </w:pPr>
      <w:ins w:id="57" w:author="Stevens, Jens T" w:date="2019-12-05T13:17:00Z">
        <w:r w:rsidRPr="00910B47">
          <w:rPr>
            <w:rFonts w:ascii="Times New Roman" w:hAnsi="Times New Roman" w:cs="Times New Roman"/>
            <w:i/>
            <w:iCs/>
          </w:rPr>
          <w:t xml:space="preserve">Quantifying </w:t>
        </w:r>
      </w:ins>
      <w:ins w:id="58" w:author="Stevens, Jens T" w:date="2019-12-05T13:18:00Z">
        <w:r w:rsidRPr="00910B47">
          <w:rPr>
            <w:rFonts w:ascii="Times New Roman" w:hAnsi="Times New Roman" w:cs="Times New Roman"/>
            <w:i/>
            <w:iCs/>
          </w:rPr>
          <w:t>functional</w:t>
        </w:r>
      </w:ins>
      <w:ins w:id="59" w:author="Stevens, Jens T" w:date="2019-12-05T13:17:00Z">
        <w:r w:rsidRPr="00910B47">
          <w:rPr>
            <w:rFonts w:ascii="Times New Roman" w:hAnsi="Times New Roman" w:cs="Times New Roman"/>
            <w:i/>
            <w:iCs/>
          </w:rPr>
          <w:t xml:space="preserve"> traits</w:t>
        </w:r>
      </w:ins>
    </w:p>
    <w:p w14:paraId="3E550158" w14:textId="2B92381B" w:rsidR="00C9516C" w:rsidRPr="001A3536" w:rsidRDefault="001B49E8" w:rsidP="00C9516C">
      <w:pPr>
        <w:spacing w:line="480" w:lineRule="auto"/>
        <w:ind w:firstLine="720"/>
        <w:rPr>
          <w:rFonts w:ascii="Times New Roman" w:hAnsi="Times New Roman" w:cs="Times New Roman"/>
        </w:rPr>
      </w:pPr>
      <w:r w:rsidRPr="001A3536">
        <w:rPr>
          <w:rFonts w:ascii="Times New Roman" w:hAnsi="Times New Roman" w:cs="Times New Roman"/>
        </w:rPr>
        <w:lastRenderedPageBreak/>
        <w:t xml:space="preserve">We assembled a quantitative trait database on six fire-adaptive traits that contribute to fire resistance of </w:t>
      </w:r>
      <w:del w:id="60" w:author="Stevens, Jens T" w:date="2019-12-05T10:55:00Z">
        <w:r w:rsidRPr="001A3536" w:rsidDel="006F33CE">
          <w:rPr>
            <w:rFonts w:ascii="Times New Roman" w:hAnsi="Times New Roman" w:cs="Times New Roman"/>
          </w:rPr>
          <w:delText xml:space="preserve">29 widespread </w:delText>
        </w:r>
      </w:del>
      <w:r w:rsidRPr="001A3536">
        <w:rPr>
          <w:rFonts w:ascii="Times New Roman" w:hAnsi="Times New Roman" w:cs="Times New Roman"/>
        </w:rPr>
        <w:t xml:space="preserve">western </w:t>
      </w:r>
      <w:ins w:id="61" w:author="Stevens, Jens T" w:date="2019-12-05T10:55:00Z">
        <w:r w:rsidR="006F33CE">
          <w:rPr>
            <w:rFonts w:ascii="Times New Roman" w:hAnsi="Times New Roman" w:cs="Times New Roman"/>
          </w:rPr>
          <w:t xml:space="preserve">North American </w:t>
        </w:r>
      </w:ins>
      <w:r w:rsidRPr="001A3536">
        <w:rPr>
          <w:rFonts w:ascii="Times New Roman" w:hAnsi="Times New Roman" w:cs="Times New Roman"/>
        </w:rPr>
        <w:t xml:space="preserve">conifer species. </w:t>
      </w:r>
      <w:r w:rsidR="003E6075" w:rsidRPr="001A3536">
        <w:rPr>
          <w:rFonts w:ascii="Times New Roman" w:hAnsi="Times New Roman" w:cs="Times New Roman"/>
        </w:rPr>
        <w:t xml:space="preserve">We selected conifer tree species for analysis based on the species database of the US Forest Service Forest Inventory and Analysis (FIA) National Core Field </w:t>
      </w:r>
      <w:r w:rsidR="00965554" w:rsidRPr="001A3536">
        <w:rPr>
          <w:rFonts w:ascii="Times New Roman" w:hAnsi="Times New Roman" w:cs="Times New Roman"/>
        </w:rPr>
        <w:t xml:space="preserve">Guide </w:t>
      </w:r>
      <w:r w:rsidR="00965554" w:rsidRPr="001A3536">
        <w:rPr>
          <w:rFonts w:ascii="Times New Roman" w:hAnsi="Times New Roman" w:cs="Times New Roman"/>
        </w:rPr>
        <w:fldChar w:fldCharType="begin"/>
      </w:r>
      <w:r w:rsidR="00965554" w:rsidRPr="001A3536">
        <w:rPr>
          <w:rFonts w:ascii="Times New Roman" w:hAnsi="Times New Roman" w:cs="Times New Roman"/>
        </w:rPr>
        <w:instrText xml:space="preserve"> ADDIN EN.CITE &lt;EndNote&gt;&lt;Cite&gt;&lt;Author&gt;USDA Forest Service FIA Program&lt;/Author&gt;&lt;Year&gt;2014&lt;/Year&gt;&lt;RecNum&gt;2618&lt;/RecNum&gt;&lt;DisplayText&gt;(USDA Forest Service FIA Program, 2014)&lt;/DisplayText&gt;&lt;record&gt;&lt;rec-number&gt;2618&lt;/rec-number&gt;&lt;foreign-keys&gt;&lt;key app="EN" db-id="w0ppaavf8t2zvwe9f0oxa5rcervz0wedp050" timestamp="1422139026"&gt;2618&lt;/key&gt;&lt;/foreign-keys&gt;&lt;ref-type name="Report"&gt;27&lt;/ref-type&gt;&lt;contributors&gt;&lt;authors&gt;&lt;author&gt;USDA Forest Service FIA Program,&lt;/author&gt;&lt;/authors&gt;&lt;/contributors&gt;&lt;titles&gt;&lt;title&gt;Forest Inventory and Analysis National Core Field Guide&lt;/title&gt;&lt;secondary-title&gt;Field Data Collection Procedures for Phase 2 Plots Version 6.1&lt;/secondary-title&gt;&lt;/titles&gt;&lt;pages&gt;433&lt;/pages&gt;&lt;volume&gt;Volume 1&lt;/volume&gt;&lt;dates&gt;&lt;year&gt;2014&lt;/year&gt;&lt;/dates&gt;&lt;pub-location&gt;http://www.fia.fs.fed.us/library/field-guides-methods-proc/docs/2014/Core%20FIA%20field%20guide_6-1.pdf &lt;/pub-location&gt;&lt;urls&gt;&lt;/urls&gt;&lt;research-notes&gt;&amp;#xD;Source for FIA species code list.&lt;/research-notes&gt;&lt;/record&gt;&lt;/Cite&gt;&lt;/EndNote&gt;</w:instrText>
      </w:r>
      <w:r w:rsidR="00965554" w:rsidRPr="001A3536">
        <w:rPr>
          <w:rFonts w:ascii="Times New Roman" w:hAnsi="Times New Roman" w:cs="Times New Roman"/>
        </w:rPr>
        <w:fldChar w:fldCharType="separate"/>
      </w:r>
      <w:r w:rsidR="00965554" w:rsidRPr="001A3536">
        <w:rPr>
          <w:rFonts w:ascii="Times New Roman" w:hAnsi="Times New Roman" w:cs="Times New Roman"/>
          <w:noProof/>
        </w:rPr>
        <w:t>(USDA Forest Service FIA Program, 2014)</w:t>
      </w:r>
      <w:r w:rsidR="00965554" w:rsidRPr="001A3536">
        <w:rPr>
          <w:rFonts w:ascii="Times New Roman" w:hAnsi="Times New Roman" w:cs="Times New Roman"/>
        </w:rPr>
        <w:fldChar w:fldCharType="end"/>
      </w:r>
      <w:r w:rsidR="00965554" w:rsidRPr="001A3536">
        <w:rPr>
          <w:rFonts w:ascii="Times New Roman" w:hAnsi="Times New Roman" w:cs="Times New Roman"/>
        </w:rPr>
        <w:t>.</w:t>
      </w:r>
      <w:r w:rsidR="003E6075" w:rsidRPr="001A3536">
        <w:rPr>
          <w:rStyle w:val="ListLabel1"/>
        </w:rPr>
        <w:t xml:space="preserve"> We selected species classified by FIA as “Western” that also had spatially</w:t>
      </w:r>
      <w:r w:rsidR="003E6075" w:rsidRPr="001A3536">
        <w:rPr>
          <w:rFonts w:ascii="Times New Roman" w:hAnsi="Times New Roman" w:cs="Times New Roman"/>
        </w:rPr>
        <w:t xml:space="preserve">-explicit basal area data available (see below). Our resulting trait database consisted of 29 widespread conifer species in western North America (our “study species”; Table 1). </w:t>
      </w:r>
    </w:p>
    <w:p w14:paraId="3F5CBC6B" w14:textId="250B08D6" w:rsidR="00243C40" w:rsidRPr="001A3536" w:rsidRDefault="001B49E8" w:rsidP="003E6075">
      <w:pPr>
        <w:spacing w:line="480" w:lineRule="auto"/>
        <w:ind w:firstLine="720"/>
        <w:rPr>
          <w:rFonts w:ascii="Times New Roman" w:hAnsi="Times New Roman" w:cs="Times New Roman"/>
        </w:rPr>
      </w:pPr>
      <w:r w:rsidRPr="001A3536">
        <w:rPr>
          <w:rFonts w:ascii="Times New Roman" w:hAnsi="Times New Roman" w:cs="Times New Roman"/>
        </w:rPr>
        <w:t>Our trait database included three traits relating to tree morphology – bark thickness, maximum tree height, and degree of self-pruning – and three traits relating to litter flammability – flame length, percent consumption, and flame duration. We estimated the bark thickness of a 25.4 cm (10 in) diameter at breast height (</w:t>
      </w:r>
      <w:proofErr w:type="spellStart"/>
      <w:r w:rsidRPr="001A3536">
        <w:rPr>
          <w:rFonts w:ascii="Times New Roman" w:hAnsi="Times New Roman" w:cs="Times New Roman"/>
        </w:rPr>
        <w:t>dbh</w:t>
      </w:r>
      <w:proofErr w:type="spellEnd"/>
      <w:r w:rsidRPr="001A3536">
        <w:rPr>
          <w:rFonts w:ascii="Times New Roman" w:hAnsi="Times New Roman" w:cs="Times New Roman"/>
        </w:rPr>
        <w:t xml:space="preserve">) tree using the species-specific bark thickness multipliers from the First Order Fire Effects </w:t>
      </w:r>
      <w:r w:rsidR="00965554" w:rsidRPr="001A3536">
        <w:rPr>
          <w:rFonts w:ascii="Times New Roman" w:hAnsi="Times New Roman" w:cs="Times New Roman"/>
        </w:rPr>
        <w:t xml:space="preserve">Model </w:t>
      </w:r>
      <w:r w:rsidR="00965554" w:rsidRPr="001A3536">
        <w:rPr>
          <w:rFonts w:ascii="Times New Roman" w:hAnsi="Times New Roman" w:cs="Times New Roman"/>
        </w:rPr>
        <w:fldChar w:fldCharType="begin"/>
      </w:r>
      <w:r w:rsidR="00965554" w:rsidRPr="001A3536">
        <w:rPr>
          <w:rFonts w:ascii="Times New Roman" w:hAnsi="Times New Roman" w:cs="Times New Roman"/>
        </w:rPr>
        <w:instrText xml:space="preserve"> ADDIN EN.CITE &lt;EndNote&gt;&lt;Cite&gt;&lt;Author&gt;Lutes&lt;/Author&gt;&lt;Year&gt;2017&lt;/Year&gt;&lt;RecNum&gt;3610&lt;/RecNum&gt;&lt;DisplayText&gt;(Lutes &amp;amp;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rsidR="00965554" w:rsidRPr="001A3536">
        <w:rPr>
          <w:rFonts w:ascii="Times New Roman" w:hAnsi="Times New Roman" w:cs="Times New Roman"/>
        </w:rPr>
        <w:fldChar w:fldCharType="separate"/>
      </w:r>
      <w:r w:rsidR="00965554" w:rsidRPr="001A3536">
        <w:rPr>
          <w:rFonts w:ascii="Times New Roman" w:hAnsi="Times New Roman" w:cs="Times New Roman"/>
          <w:noProof/>
        </w:rPr>
        <w:t>(Lutes &amp; Keane, 2017)</w:t>
      </w:r>
      <w:r w:rsidR="00965554" w:rsidRPr="001A3536">
        <w:rPr>
          <w:rFonts w:ascii="Times New Roman" w:hAnsi="Times New Roman" w:cs="Times New Roman"/>
        </w:rPr>
        <w:fldChar w:fldCharType="end"/>
      </w:r>
      <w:r w:rsidR="00965554" w:rsidRPr="001A3536">
        <w:rPr>
          <w:rFonts w:ascii="Times New Roman" w:hAnsi="Times New Roman" w:cs="Times New Roman"/>
        </w:rPr>
        <w:t>.</w:t>
      </w:r>
      <w:r w:rsidRPr="001A3536">
        <w:rPr>
          <w:rStyle w:val="ListLabel1"/>
        </w:rPr>
        <w:t xml:space="preserve"> These multipliers assume a linear rate of bark accumulation with </w:t>
      </w:r>
      <w:proofErr w:type="spellStart"/>
      <w:r w:rsidRPr="001A3536">
        <w:rPr>
          <w:rStyle w:val="ListLabel1"/>
        </w:rPr>
        <w:t>dbh</w:t>
      </w:r>
      <w:proofErr w:type="spellEnd"/>
      <w:r w:rsidRPr="001A3536">
        <w:rPr>
          <w:rStyle w:val="ListLabel1"/>
        </w:rPr>
        <w:t xml:space="preserve">, which is </w:t>
      </w:r>
      <w:r w:rsidR="0036492A">
        <w:rPr>
          <w:rStyle w:val="ListLabel1"/>
        </w:rPr>
        <w:t>an oversimplification</w:t>
      </w:r>
      <w:r w:rsidRPr="001A3536">
        <w:rPr>
          <w:rStyle w:val="ListLabel1"/>
        </w:rPr>
        <w:t xml:space="preserve"> for many species</w:t>
      </w:r>
      <w:r w:rsidR="0036492A">
        <w:rPr>
          <w:rStyle w:val="ListLabel1"/>
        </w:rPr>
        <w:t xml:space="preserve"> </w:t>
      </w:r>
      <w:r w:rsidR="00326FB9">
        <w:rPr>
          <w:rStyle w:val="ListLabel1"/>
        </w:rPr>
        <w:fldChar w:fldCharType="begin"/>
      </w:r>
      <w:r w:rsidR="00326FB9">
        <w:rPr>
          <w:rStyle w:val="ListLabel1"/>
        </w:rPr>
        <w:instrText xml:space="preserve"> ADDIN EN.CITE &lt;EndNote&gt;&lt;Cite&gt;&lt;Author&gt;Jackson&lt;/Author&gt;&lt;Year&gt;1999&lt;/Year&gt;&lt;RecNum&gt;2225&lt;/RecNum&gt;&lt;DisplayText&gt;(Jackson, Adams, &amp;amp; Jackson, 1999)&lt;/DisplayText&gt;&lt;record&gt;&lt;rec-number&gt;2225&lt;/rec-number&gt;&lt;foreign-keys&gt;&lt;key app="EN" db-id="w0ppaavf8t2zvwe9f0oxa5rcervz0wedp050" timestamp="1410996160"&gt;2225&lt;/key&gt;&lt;/foreign-keys&gt;&lt;ref-type name="Journal Article"&gt;17&lt;/ref-type&gt;&lt;contributors&gt;&lt;authors&gt;&lt;author&gt;Jackson, James F.&lt;/author&gt;&lt;author&gt;Adams, Dean C.&lt;/author&gt;&lt;author&gt;Jackson, Ursula B.&lt;/author&gt;&lt;/authors&gt;&lt;/contributors&gt;&lt;titles&gt;&lt;title&gt;Allometry of Constitutive Defense: A Model and a Comparative Test with Tree Bark and Fire Regime&lt;/title&gt;&lt;secondary-title&gt;The American Naturalist&lt;/secondary-title&gt;&lt;/titles&gt;&lt;periodical&gt;&lt;full-title&gt;The American Naturalist&lt;/full-title&gt;&lt;/periodical&gt;&lt;pages&gt;614-632&lt;/pages&gt;&lt;volume&gt;153&lt;/volume&gt;&lt;number&gt;6&lt;/number&gt;&lt;dates&gt;&lt;year&gt;1999&lt;/year&gt;&lt;/dates&gt;&lt;publisher&gt;The University of Chicago Press for The American Society of Naturalists&lt;/publisher&gt;&lt;isbn&gt;00030147&lt;/isbn&gt;&lt;urls&gt;&lt;related-urls&gt;&lt;url&gt;http://www.jstor.org/stable/10.1086/303201&lt;/url&gt;&lt;/related-urls&gt;&lt;/urls&gt;&lt;electronic-resource-num&gt;10.1086/303201&lt;/electronic-resource-num&gt;&lt;/record&gt;&lt;/Cite&gt;&lt;/EndNote&gt;</w:instrText>
      </w:r>
      <w:r w:rsidR="00326FB9">
        <w:rPr>
          <w:rStyle w:val="ListLabel1"/>
        </w:rPr>
        <w:fldChar w:fldCharType="separate"/>
      </w:r>
      <w:r w:rsidR="00326FB9">
        <w:rPr>
          <w:rStyle w:val="ListLabel1"/>
          <w:noProof/>
        </w:rPr>
        <w:t>(Jackson, Adams, &amp; Jackson, 1999)</w:t>
      </w:r>
      <w:r w:rsidR="00326FB9">
        <w:rPr>
          <w:rStyle w:val="ListLabel1"/>
        </w:rPr>
        <w:fldChar w:fldCharType="end"/>
      </w:r>
      <w:r w:rsidRPr="001A3536">
        <w:rPr>
          <w:rStyle w:val="ListLabel1"/>
        </w:rPr>
        <w:t>, but they are currently the most widely-used trait in models of fire</w:t>
      </w:r>
      <w:r w:rsidRPr="001A3536">
        <w:rPr>
          <w:rFonts w:ascii="Times New Roman" w:hAnsi="Times New Roman" w:cs="Times New Roman"/>
        </w:rPr>
        <w:t xml:space="preserve">-caused mortality, and they capture general differences among </w:t>
      </w:r>
      <w:r w:rsidR="00965554" w:rsidRPr="001A3536">
        <w:rPr>
          <w:rFonts w:ascii="Times New Roman" w:hAnsi="Times New Roman" w:cs="Times New Roman"/>
        </w:rPr>
        <w:t xml:space="preserve">species </w:t>
      </w:r>
      <w:r w:rsidR="00965554" w:rsidRPr="001A3536">
        <w:rPr>
          <w:rFonts w:ascii="Times New Roman" w:hAnsi="Times New Roman" w:cs="Times New Roman"/>
        </w:rPr>
        <w:fldChar w:fldCharType="begin"/>
      </w:r>
      <w:r w:rsidR="00965554" w:rsidRPr="001A3536">
        <w:rPr>
          <w:rFonts w:ascii="Times New Roman" w:hAnsi="Times New Roman" w:cs="Times New Roman"/>
        </w:rPr>
        <w:instrText xml:space="preserve"> ADDIN EN.CITE &lt;EndNote&gt;&lt;Cite&gt;&lt;Author&gt;Lutes&lt;/Author&gt;&lt;Year&gt;2017&lt;/Year&gt;&lt;RecNum&gt;3610&lt;/RecNum&gt;&lt;DisplayText&gt;(Lutes &amp;amp;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rsidR="00965554" w:rsidRPr="001A3536">
        <w:rPr>
          <w:rFonts w:ascii="Times New Roman" w:hAnsi="Times New Roman" w:cs="Times New Roman"/>
        </w:rPr>
        <w:fldChar w:fldCharType="separate"/>
      </w:r>
      <w:r w:rsidR="00965554" w:rsidRPr="001A3536">
        <w:rPr>
          <w:rFonts w:ascii="Times New Roman" w:hAnsi="Times New Roman" w:cs="Times New Roman"/>
          <w:noProof/>
        </w:rPr>
        <w:t>(Lutes &amp; Keane, 2017)</w:t>
      </w:r>
      <w:r w:rsidR="00965554" w:rsidRPr="001A3536">
        <w:rPr>
          <w:rFonts w:ascii="Times New Roman" w:hAnsi="Times New Roman" w:cs="Times New Roman"/>
        </w:rPr>
        <w:fldChar w:fldCharType="end"/>
      </w:r>
      <w:r w:rsidR="00965554" w:rsidRPr="001A3536">
        <w:rPr>
          <w:rFonts w:ascii="Times New Roman" w:hAnsi="Times New Roman" w:cs="Times New Roman"/>
        </w:rPr>
        <w:t>.</w:t>
      </w:r>
      <w:r w:rsidRPr="001A3536">
        <w:rPr>
          <w:rStyle w:val="ListLabel1"/>
        </w:rPr>
        <w:t xml:space="preserve"> Maximum tree height was derived from the TRY plant trait </w:t>
      </w:r>
      <w:r w:rsidR="00965554" w:rsidRPr="001A3536">
        <w:rPr>
          <w:rStyle w:val="ListLabel1"/>
        </w:rPr>
        <w:t xml:space="preserve">database </w:t>
      </w:r>
      <w:r w:rsidR="00965554" w:rsidRPr="001A3536">
        <w:rPr>
          <w:rStyle w:val="ListLabel1"/>
        </w:rPr>
        <w:fldChar w:fldCharType="begin">
          <w:fldData xml:space="preserve">PEVuZE5vdGU+PENpdGU+PEF1dGhvcj5LYXR0Z2U8L0F1dGhvcj48WWVhcj4yMDExPC9ZZWFyPjxS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</w:fldData>
        </w:fldChar>
      </w:r>
      <w:r w:rsidR="00965554" w:rsidRPr="001A3536">
        <w:rPr>
          <w:rStyle w:val="ListLabel1"/>
        </w:rPr>
        <w:instrText xml:space="preserve"> ADDIN EN.CITE </w:instrText>
      </w:r>
      <w:r w:rsidR="00965554" w:rsidRPr="001A3536">
        <w:rPr>
          <w:rStyle w:val="ListLabel1"/>
        </w:rPr>
        <w:fldChar w:fldCharType="begin">
          <w:fldData xml:space="preserve">PEVuZE5vdGU+PENpdGU+PEF1dGhvcj5LYXR0Z2U8L0F1dGhvcj48WWVhcj4yMDExPC9ZZWFyPjxS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</w:fldData>
        </w:fldChar>
      </w:r>
      <w:r w:rsidR="00965554" w:rsidRPr="001A3536">
        <w:rPr>
          <w:rStyle w:val="ListLabel1"/>
        </w:rPr>
        <w:instrText xml:space="preserve"> ADDIN EN.CITE.DATA </w:instrText>
      </w:r>
      <w:r w:rsidR="00965554" w:rsidRPr="001A3536">
        <w:rPr>
          <w:rStyle w:val="ListLabel1"/>
        </w:rPr>
      </w:r>
      <w:r w:rsidR="00965554" w:rsidRPr="001A3536">
        <w:rPr>
          <w:rStyle w:val="ListLabel1"/>
        </w:rPr>
        <w:fldChar w:fldCharType="end"/>
      </w:r>
      <w:r w:rsidR="00965554" w:rsidRPr="001A3536">
        <w:rPr>
          <w:rStyle w:val="ListLabel1"/>
        </w:rPr>
      </w:r>
      <w:r w:rsidR="00965554" w:rsidRPr="001A3536">
        <w:rPr>
          <w:rStyle w:val="ListLabel1"/>
        </w:rPr>
        <w:fldChar w:fldCharType="separate"/>
      </w:r>
      <w:r w:rsidR="00965554" w:rsidRPr="001A3536">
        <w:rPr>
          <w:rStyle w:val="ListLabel1"/>
          <w:noProof/>
        </w:rPr>
        <w:t>(Kattge et al., 2011)</w:t>
      </w:r>
      <w:r w:rsidR="00965554" w:rsidRPr="001A3536">
        <w:rPr>
          <w:rStyle w:val="ListLabel1"/>
        </w:rPr>
        <w:fldChar w:fldCharType="end"/>
      </w:r>
      <w:r w:rsidR="00965554" w:rsidRPr="001A3536">
        <w:rPr>
          <w:rStyle w:val="ListLabel1"/>
        </w:rPr>
        <w:t>.</w:t>
      </w:r>
      <w:r w:rsidRPr="001A3536">
        <w:rPr>
          <w:rStyle w:val="ListLabel1"/>
        </w:rPr>
        <w:t xml:space="preserve"> Degree of self-pruning was assigned on an ordinal 1-10 scale following the methods and data for the genus </w:t>
      </w:r>
      <w:r w:rsidRPr="001A3536">
        <w:rPr>
          <w:rFonts w:ascii="Times New Roman" w:hAnsi="Times New Roman" w:cs="Times New Roman"/>
          <w:i/>
        </w:rPr>
        <w:t>Pinus</w:t>
      </w:r>
      <w:r w:rsidRPr="001A3536">
        <w:rPr>
          <w:rFonts w:ascii="Times New Roman" w:hAnsi="Times New Roman" w:cs="Times New Roman"/>
        </w:rPr>
        <w:t xml:space="preserve"> from </w:t>
      </w:r>
      <w:r w:rsidR="00AE455A">
        <w:rPr>
          <w:rFonts w:ascii="Times New Roman" w:hAnsi="Times New Roman" w:cs="Times New Roman"/>
        </w:rPr>
        <w:fldChar w:fldCharType="begin"/>
      </w:r>
      <w:r w:rsidR="00233BFC">
        <w:rPr>
          <w:rFonts w:ascii="Times New Roman" w:hAnsi="Times New Roman" w:cs="Times New Roman"/>
        </w:rPr>
        <w:instrText xml:space="preserve"> ADDIN EN.CITE &lt;EndNote&gt;&lt;Cite AuthorYear="1"&gt;&lt;Author&gt;Keeley&lt;/Author&gt;&lt;Year&gt;1998&lt;/Year&gt;&lt;RecNum&gt;2302&lt;/RecNum&gt;&lt;DisplayText&gt;Keeley and Zedler (1998)&lt;/DisplayText&gt;&lt;record&gt;&lt;rec-number&gt;2302&lt;/rec-number&gt;&lt;foreign-keys&gt;&lt;key app="EN" db-id="w0ppaavf8t2zvwe9f0oxa5rcervz0wedp050" timestamp="1417814634"&gt;2302&lt;/key&gt;&lt;/foreign-keys&gt;&lt;ref-type name="Book Section"&gt;5&lt;/ref-type&gt;&lt;contributors&gt;&lt;authors&gt;&lt;author&gt;Keeley, Jon E.&lt;/author&gt;&lt;author&gt;Zedler, P. H.&lt;/author&gt;&lt;/authors&gt;&lt;tertiary-authors&gt;&lt;author&gt;Richardson, D. M.&lt;/author&gt;&lt;/tertiary-authors&gt;&lt;/contributors&gt;&lt;titles&gt;&lt;title&gt;&lt;style face="normal" font="default" size="100%"&gt;Evolution of life histories in &lt;/style&gt;&lt;style face="italic" font="default" size="100%"&gt;Pinus&lt;/style&gt;&lt;style face="normal" font="default" size="100%"&gt;. &lt;/style&gt;&lt;/title&gt;&lt;secondary-title&gt;&lt;style face="normal" font="default" size="100%"&gt;Ecology and biogeography of &lt;/style&gt;&lt;style face="italic" font="default" size="100%"&gt;Pinus&lt;/style&gt;&lt;/secondary-title&gt;&lt;/titles&gt;&lt;pages&gt;219-250&lt;/pages&gt;&lt;dates&gt;&lt;year&gt;1998&lt;/year&gt;&lt;/dates&gt;&lt;pub-location&gt;Cambridge, U.K.&lt;/pub-location&gt;&lt;publisher&gt;Cambridge University Press&lt;/publisher&gt;&lt;urls&gt;&lt;/urls&gt;&lt;research-notes&gt;&amp;#xD;A reference for the co-occurrence of Ponderosa and frequent fire.&lt;/research-notes&gt;&lt;/record&gt;&lt;/Cite&gt;&lt;/EndNote&gt;</w:instrText>
      </w:r>
      <w:r w:rsidR="00AE455A">
        <w:rPr>
          <w:rFonts w:ascii="Times New Roman" w:hAnsi="Times New Roman" w:cs="Times New Roman"/>
        </w:rPr>
        <w:fldChar w:fldCharType="separate"/>
      </w:r>
      <w:r w:rsidR="00AE455A">
        <w:rPr>
          <w:rFonts w:ascii="Times New Roman" w:hAnsi="Times New Roman" w:cs="Times New Roman"/>
          <w:noProof/>
        </w:rPr>
        <w:t>Keeley and Zedler (1998)</w:t>
      </w:r>
      <w:r w:rsidR="00AE455A">
        <w:rPr>
          <w:rFonts w:ascii="Times New Roman" w:hAnsi="Times New Roman" w:cs="Times New Roman"/>
        </w:rPr>
        <w:fldChar w:fldCharType="end"/>
      </w:r>
      <w:r w:rsidR="00AE455A">
        <w:rPr>
          <w:rFonts w:ascii="Times New Roman" w:hAnsi="Times New Roman" w:cs="Times New Roman"/>
        </w:rPr>
        <w:t xml:space="preserve"> and </w:t>
      </w:r>
      <w:proofErr w:type="spellStart"/>
      <w:r w:rsidRPr="001A3536">
        <w:rPr>
          <w:rFonts w:ascii="Times New Roman" w:hAnsi="Times New Roman" w:cs="Times New Roman"/>
        </w:rPr>
        <w:t>Schwilk</w:t>
      </w:r>
      <w:proofErr w:type="spellEnd"/>
      <w:r w:rsidRPr="001A3536">
        <w:rPr>
          <w:rFonts w:ascii="Times New Roman" w:hAnsi="Times New Roman" w:cs="Times New Roman"/>
        </w:rPr>
        <w:t xml:space="preserve"> and </w:t>
      </w:r>
      <w:proofErr w:type="spellStart"/>
      <w:r w:rsidRPr="001A3536">
        <w:rPr>
          <w:rFonts w:ascii="Times New Roman" w:hAnsi="Times New Roman" w:cs="Times New Roman"/>
        </w:rPr>
        <w:t>Ackerly</w:t>
      </w:r>
      <w:proofErr w:type="spellEnd"/>
      <w:r w:rsidRPr="001A3536">
        <w:rPr>
          <w:rFonts w:ascii="Times New Roman" w:hAnsi="Times New Roman" w:cs="Times New Roman"/>
        </w:rPr>
        <w:t xml:space="preserve"> (2001), supplementing with data for other genera from the Fire Effects and Information </w:t>
      </w:r>
      <w:r w:rsidR="00BA358E" w:rsidRPr="001A3536">
        <w:rPr>
          <w:rFonts w:ascii="Times New Roman" w:hAnsi="Times New Roman" w:cs="Times New Roman"/>
        </w:rPr>
        <w:t xml:space="preserve">System </w:t>
      </w:r>
      <w:r w:rsidR="00BA358E" w:rsidRPr="001A3536">
        <w:rPr>
          <w:rFonts w:ascii="Times New Roman" w:hAnsi="Times New Roman" w:cs="Times New Roman"/>
        </w:rPr>
        <w:fldChar w:fldCharType="begin"/>
      </w:r>
      <w:r w:rsidR="00BA358E" w:rsidRPr="001A3536">
        <w:rPr>
          <w:rFonts w:ascii="Times New Roman" w:hAnsi="Times New Roman" w:cs="Times New Roman"/>
        </w:rPr>
        <w:instrText xml:space="preserve"> 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sidR="00BA358E" w:rsidRPr="001A3536">
        <w:rPr>
          <w:rFonts w:ascii="Times New Roman" w:hAnsi="Times New Roman" w:cs="Times New Roman"/>
        </w:rPr>
        <w:fldChar w:fldCharType="separate"/>
      </w:r>
      <w:r w:rsidR="00BA358E" w:rsidRPr="001A3536">
        <w:rPr>
          <w:rFonts w:ascii="Times New Roman" w:hAnsi="Times New Roman" w:cs="Times New Roman"/>
          <w:noProof/>
        </w:rPr>
        <w:t>(FEIS, 2013)</w:t>
      </w:r>
      <w:r w:rsidR="00BA358E" w:rsidRPr="001A3536">
        <w:rPr>
          <w:rFonts w:ascii="Times New Roman" w:hAnsi="Times New Roman" w:cs="Times New Roman"/>
        </w:rPr>
        <w:fldChar w:fldCharType="end"/>
      </w:r>
      <w:r w:rsidR="00BA358E" w:rsidRPr="001A3536">
        <w:rPr>
          <w:rFonts w:ascii="Times New Roman" w:hAnsi="Times New Roman" w:cs="Times New Roman"/>
        </w:rPr>
        <w:t>.</w:t>
      </w:r>
      <w:r w:rsidRPr="001A3536">
        <w:rPr>
          <w:rFonts w:ascii="Times New Roman" w:hAnsi="Times New Roman" w:cs="Times New Roman"/>
        </w:rPr>
        <w:t xml:space="preserve"> </w:t>
      </w:r>
    </w:p>
    <w:p w14:paraId="63B51ED3" w14:textId="11E2D456"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 xml:space="preserve">Flammability data on </w:t>
      </w:r>
      <w:r w:rsidR="0036492A">
        <w:rPr>
          <w:rFonts w:ascii="Times New Roman" w:hAnsi="Times New Roman" w:cs="Times New Roman"/>
        </w:rPr>
        <w:t>maximum</w:t>
      </w:r>
      <w:r w:rsidRPr="001A3536">
        <w:rPr>
          <w:rFonts w:ascii="Times New Roman" w:hAnsi="Times New Roman" w:cs="Times New Roman"/>
        </w:rPr>
        <w:t xml:space="preserve"> flame length, percent litter consumption, and flame duration were obtained from</w:t>
      </w:r>
      <w:r w:rsidR="00BA358E" w:rsidRPr="001A3536">
        <w:rPr>
          <w:rFonts w:ascii="Times New Roman" w:hAnsi="Times New Roman" w:cs="Times New Roman"/>
        </w:rPr>
        <w:t xml:space="preserve"> </w:t>
      </w:r>
      <w:r w:rsidR="00BA358E" w:rsidRPr="001A3536">
        <w:rPr>
          <w:rFonts w:ascii="Times New Roman" w:hAnsi="Times New Roman" w:cs="Times New Roman"/>
        </w:rPr>
        <w:fldChar w:fldCharType="begin"/>
      </w:r>
      <w:r w:rsidR="00BA358E" w:rsidRPr="001A3536">
        <w:rPr>
          <w:rFonts w:ascii="Times New Roman" w:hAnsi="Times New Roman" w:cs="Times New Roman"/>
        </w:rPr>
        <w:instrText xml:space="preserve"> ADDIN EN.CITE &lt;EndNote&gt;&lt;Cite AuthorYear="1"&gt;&lt;Author&gt;Fonda&lt;/Author&gt;&lt;Year&gt;2001&lt;/Year&gt;&lt;RecNum&gt;2314&lt;/RecNum&gt;&lt;DisplayText&gt;Fonda (2001)&lt;/DisplayText&gt;&lt;record&gt;&lt;rec-number&gt;2314&lt;/rec-number&gt;&lt;foreign-keys&gt;&lt;key app="EN" db-id="w0ppaavf8t2zvwe9f0oxa5rcervz0wedp050" timestamp="1420407661"&gt;2314&lt;/key&gt;&lt;/foreign-keys&gt;&lt;ref-type name="Journal Article"&gt;17&lt;/ref-type&gt;&lt;contributors&gt;&lt;authors&gt;&lt;author&gt;Fonda, R. W.&lt;/author&gt;&lt;/authors&gt;&lt;/contributors&gt;&lt;titles&gt;&lt;title&gt;Burning Characteristics of Needles from Eight Pine Species&lt;/title&gt;&lt;secondary-title&gt;Forest Science&lt;/secondary-title&gt;&lt;/titles&gt;&lt;periodical&gt;&lt;full-title&gt;Forest Science&lt;/full-title&gt;&lt;abbr-1&gt;For. Sci.&lt;/abbr-1&gt;&lt;abbr-2&gt;For Sci&lt;/abbr-2&gt;&lt;/periodical&gt;&lt;pages&gt;390-396&lt;/pages&gt;&lt;volume&gt;47&lt;/volume&gt;&lt;number&gt;3&lt;/number&gt;&lt;keywords&gt;&lt;keyword&gt;fire resisters&lt;/keyword&gt;&lt;keyword&gt;environmental management&lt;/keyword&gt;&lt;keyword&gt;forest&lt;/keyword&gt;&lt;keyword&gt;fire evaders&lt;/keyword&gt;&lt;keyword&gt;natural resource management&lt;/keyword&gt;&lt;keyword&gt;forestry&lt;/keyword&gt;&lt;keyword&gt;natural resources&lt;/keyword&gt;&lt;keyword&gt;forestry research&lt;/keyword&gt;&lt;keyword&gt;western pines&lt;/keyword&gt;&lt;keyword&gt;eastern pines&lt;/keyword&gt;&lt;keyword&gt;forest resources&lt;/keyword&gt;&lt;keyword&gt;forestry science&lt;/keyword&gt;&lt;keyword&gt;forest management&lt;/keyword&gt;&lt;keyword&gt;Needle flammability&lt;/keyword&gt;&lt;/keywords&gt;&lt;dates&gt;&lt;year&gt;2001&lt;/year&gt;&lt;pub-dates&gt;&lt;date&gt;//&lt;/date&gt;&lt;/pub-dates&gt;&lt;/dates&gt;&lt;urls&gt;&lt;related-urls&gt;&lt;url&gt;http://www.ingentaconnect.com/content/saf/fs/2001/00000047/00000003/art00011&lt;/url&gt;&lt;/related-urls&gt;&lt;/urls&gt;&lt;research-notes&gt;Read 15 4/28/15&amp;#xD;Citation for &amp;quot;Ponderosa pine needles burn flashy and quickly&amp;quot;&lt;/research-notes&gt;&lt;/record&gt;&lt;/Cite&gt;&lt;/EndNote&gt;</w:instrText>
      </w:r>
      <w:r w:rsidR="00BA358E" w:rsidRPr="001A3536">
        <w:rPr>
          <w:rFonts w:ascii="Times New Roman" w:hAnsi="Times New Roman" w:cs="Times New Roman"/>
        </w:rPr>
        <w:fldChar w:fldCharType="separate"/>
      </w:r>
      <w:r w:rsidR="00BA358E" w:rsidRPr="001A3536">
        <w:rPr>
          <w:rFonts w:ascii="Times New Roman" w:hAnsi="Times New Roman" w:cs="Times New Roman"/>
          <w:noProof/>
        </w:rPr>
        <w:t>Fonda (2001)</w:t>
      </w:r>
      <w:r w:rsidR="00BA358E" w:rsidRPr="001A3536">
        <w:rPr>
          <w:rFonts w:ascii="Times New Roman" w:hAnsi="Times New Roman" w:cs="Times New Roman"/>
        </w:rPr>
        <w:fldChar w:fldCharType="end"/>
      </w:r>
      <w:r w:rsidR="00BA358E" w:rsidRPr="001A3536">
        <w:rPr>
          <w:rFonts w:ascii="Times New Roman" w:hAnsi="Times New Roman" w:cs="Times New Roman"/>
        </w:rPr>
        <w:t xml:space="preserve">, </w:t>
      </w:r>
      <w:r w:rsidR="00BA358E" w:rsidRPr="001A3536">
        <w:rPr>
          <w:rFonts w:ascii="Times New Roman" w:hAnsi="Times New Roman" w:cs="Times New Roman"/>
        </w:rPr>
        <w:fldChar w:fldCharType="begin"/>
      </w:r>
      <w:r w:rsidR="00BA358E" w:rsidRPr="001A3536">
        <w:rPr>
          <w:rFonts w:ascii="Times New Roman" w:hAnsi="Times New Roman" w:cs="Times New Roman"/>
        </w:rPr>
        <w:instrText xml:space="preserve"> ADDIN EN.CITE &lt;EndNote&gt;&lt;Cite AuthorYear="1"&gt;&lt;Author&gt;Fonda&lt;/Author&gt;&lt;Year&gt;1998&lt;/Year&gt;&lt;RecNum&gt;2368&lt;/RecNum&gt;&lt;DisplayText&gt;Fonda, Belanger, and Burley (1998)&lt;/DisplayText&gt;&lt;record&gt;&lt;rec-number&gt;2368&lt;/rec-number&gt;&lt;foreign-keys&gt;&lt;key app="EN" db-id="w0ppaavf8t2zvwe9f0oxa5rcervz0wedp050" timestamp="1420481094"&gt;2368&lt;/key&gt;&lt;/foreign-keys&gt;&lt;ref-type name="Journal Article"&gt;17&lt;/ref-type&gt;&lt;contributors&gt;&lt;authors&gt;&lt;author&gt;Fonda, R. W.&lt;/author&gt;&lt;author&gt;Belanger, L. A.&lt;/author&gt;&lt;author&gt;Burley, L. L.&lt;/author&gt;&lt;/authors&gt;&lt;/contributors&gt;&lt;titles&gt;&lt;title&gt;Burning characteristics of western conifer needles&lt;/title&gt;&lt;secondary-title&gt;Northwest Science&lt;/secondary-title&gt;&lt;/titles&gt;&lt;periodical&gt;&lt;full-title&gt;Northwest Science&lt;/full-title&gt;&lt;abbr-1&gt;Northwest. Sci.&lt;/abbr-1&gt;&lt;abbr-2&gt;Northwest Sci&lt;/abbr-2&gt;&lt;/periodical&gt;&lt;pages&gt;1-9&lt;/pages&gt;&lt;volume&gt;72&lt;/volume&gt;&lt;dates&gt;&lt;year&gt;1998&lt;/year&gt;&lt;/dates&gt;&lt;isbn&gt;0029-344X&lt;/isbn&gt;&lt;urls&gt;&lt;/urls&gt;&lt;research-notes&gt;Read 15 4/28/15&amp;#xD;Abstract only&amp;#xD;Citation for &amp;quot;Ponderosa and Jeffry needles are more flammable than Lodgepole, cedar, and firs&amp;quot;&amp;#xD;(Unlike the Fonda 2001 paper, which compared fire resisting pines to fire-killed pines, this one&amp;apos;s comparing flammable pines vs non-flammable conifers)&lt;/research-notes&gt;&lt;/record&gt;&lt;/Cite&gt;&lt;/EndNote&gt;</w:instrText>
      </w:r>
      <w:r w:rsidR="00BA358E" w:rsidRPr="001A3536">
        <w:rPr>
          <w:rFonts w:ascii="Times New Roman" w:hAnsi="Times New Roman" w:cs="Times New Roman"/>
        </w:rPr>
        <w:fldChar w:fldCharType="separate"/>
      </w:r>
      <w:r w:rsidR="00BA358E" w:rsidRPr="001A3536">
        <w:rPr>
          <w:rFonts w:ascii="Times New Roman" w:hAnsi="Times New Roman" w:cs="Times New Roman"/>
          <w:noProof/>
        </w:rPr>
        <w:t>Fonda, Belanger, and Burley (1998)</w:t>
      </w:r>
      <w:r w:rsidR="00BA358E" w:rsidRPr="001A3536">
        <w:rPr>
          <w:rFonts w:ascii="Times New Roman" w:hAnsi="Times New Roman" w:cs="Times New Roman"/>
        </w:rPr>
        <w:fldChar w:fldCharType="end"/>
      </w:r>
      <w:r w:rsidR="00BA358E" w:rsidRPr="001A3536">
        <w:rPr>
          <w:rFonts w:ascii="Times New Roman" w:hAnsi="Times New Roman" w:cs="Times New Roman"/>
        </w:rPr>
        <w:t xml:space="preserve">, </w:t>
      </w:r>
      <w:proofErr w:type="spellStart"/>
      <w:r w:rsidR="00BA358E" w:rsidRPr="001A3536">
        <w:rPr>
          <w:rFonts w:ascii="Times New Roman" w:hAnsi="Times New Roman" w:cs="Times New Roman"/>
        </w:rPr>
        <w:t>B</w:t>
      </w:r>
      <w:r w:rsidRPr="001A3536">
        <w:rPr>
          <w:rFonts w:ascii="Times New Roman" w:hAnsi="Times New Roman" w:cs="Times New Roman"/>
        </w:rPr>
        <w:t>anwell</w:t>
      </w:r>
      <w:proofErr w:type="spellEnd"/>
      <w:r w:rsidRPr="001A3536">
        <w:rPr>
          <w:rFonts w:ascii="Times New Roman" w:hAnsi="Times New Roman" w:cs="Times New Roman"/>
        </w:rPr>
        <w:t xml:space="preserve"> and Varner (unpublished data) and Kane (unpublished data)</w:t>
      </w:r>
      <w:r w:rsidR="00AE455A">
        <w:rPr>
          <w:rFonts w:ascii="Times New Roman" w:hAnsi="Times New Roman" w:cs="Times New Roman"/>
        </w:rPr>
        <w:t xml:space="preserve">. We conducted additional litter </w:t>
      </w:r>
      <w:r w:rsidR="00AE455A">
        <w:rPr>
          <w:rFonts w:ascii="Times New Roman" w:hAnsi="Times New Roman" w:cs="Times New Roman"/>
        </w:rPr>
        <w:lastRenderedPageBreak/>
        <w:t>flammability trials for species in our database for which data did not exist</w:t>
      </w:r>
      <w:r w:rsidR="003605FD">
        <w:rPr>
          <w:rFonts w:ascii="Times New Roman" w:hAnsi="Times New Roman" w:cs="Times New Roman"/>
        </w:rPr>
        <w:t>. All flammability data included in this study followed</w:t>
      </w:r>
      <w:r w:rsidR="00AE455A">
        <w:rPr>
          <w:rFonts w:ascii="Times New Roman" w:hAnsi="Times New Roman" w:cs="Times New Roman"/>
        </w:rPr>
        <w:t xml:space="preserve"> </w:t>
      </w:r>
      <w:r w:rsidR="003605FD">
        <w:rPr>
          <w:rFonts w:ascii="Times New Roman" w:hAnsi="Times New Roman" w:cs="Times New Roman"/>
        </w:rPr>
        <w:t xml:space="preserve">consistent </w:t>
      </w:r>
      <w:r w:rsidR="00AE455A">
        <w:rPr>
          <w:rFonts w:ascii="Times New Roman" w:hAnsi="Times New Roman" w:cs="Times New Roman"/>
        </w:rPr>
        <w:t xml:space="preserve">methods </w:t>
      </w:r>
      <w:r w:rsidR="003605FD">
        <w:rPr>
          <w:rFonts w:ascii="Times New Roman" w:hAnsi="Times New Roman" w:cs="Times New Roman"/>
        </w:rPr>
        <w:t>that have also been used in other regions</w:t>
      </w:r>
      <w:r w:rsidR="00233BFC">
        <w:rPr>
          <w:rFonts w:ascii="Times New Roman" w:hAnsi="Times New Roman" w:cs="Times New Roman"/>
        </w:rPr>
        <w:t xml:space="preserve"> </w:t>
      </w:r>
      <w:r w:rsidR="00233BFC">
        <w:rPr>
          <w:rFonts w:ascii="Times New Roman" w:hAnsi="Times New Roman" w:cs="Times New Roman"/>
        </w:rPr>
        <w:fldChar w:fldCharType="begin"/>
      </w:r>
      <w:r w:rsidR="00233BFC">
        <w:rPr>
          <w:rFonts w:ascii="Times New Roman" w:hAnsi="Times New Roman" w:cs="Times New Roman"/>
        </w:rPr>
        <w:instrText xml:space="preserve"> ADDIN EN.CITE &lt;EndNote&gt;&lt;Cite&gt;&lt;Author&gt;Kane&lt;/Author&gt;&lt;Year&gt;2008&lt;/Year&gt;&lt;RecNum&gt;3805&lt;/RecNum&gt;&lt;Prefix&gt;e.g.`, &lt;/Prefix&gt;&lt;DisplayText&gt;(e.g., Kane, Varner, &amp;amp; Hiers, 2008)&lt;/DisplayText&gt;&lt;record&gt;&lt;rec-number&gt;3805&lt;/rec-number&gt;&lt;foreign-keys&gt;&lt;key app="EN" db-id="w0ppaavf8t2zvwe9f0oxa5rcervz0wedp050" timestamp="1567806731"&gt;3805&lt;/key&gt;&lt;/foreign-keys&gt;&lt;ref-type name="Journal Article"&gt;17&lt;/ref-type&gt;&lt;contributors&gt;&lt;authors&gt;&lt;author&gt;Kane, Jeffrey M.&lt;/author&gt;&lt;author&gt;Varner, J. Morgan&lt;/author&gt;&lt;author&gt;Hiers, J. Kevin&lt;/author&gt;&lt;/authors&gt;&lt;/contributors&gt;&lt;titles&gt;&lt;title&gt;The burning characteristics of southeastern oaks: Discriminating fire facilitators from fire impeders&lt;/title&gt;&lt;secondary-title&gt;Forest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Management&lt;/abbr-3&gt;&lt;/periodical&gt;&lt;pages&gt;2039-2045&lt;/pages&gt;&lt;volume&gt;256&lt;/volume&gt;&lt;number&gt;12&lt;/number&gt;&lt;keywords&gt;&lt;keyword&gt;Ecological restoration&lt;/keyword&gt;&lt;keyword&gt;Fire strategy&lt;/keyword&gt;&lt;keyword&gt;Flammability&lt;/keyword&gt;&lt;keyword&gt;Forest floor&lt;/keyword&gt;&lt;keyword&gt;Longleaf pine ecosystems&lt;/keyword&gt;&lt;/keywords&gt;&lt;dates&gt;&lt;year&gt;2008&lt;/year&gt;&lt;pub-dates&gt;&lt;date&gt;2008/12/10/&lt;/date&gt;&lt;/pub-dates&gt;&lt;/dates&gt;&lt;isbn&gt;0378-1127&lt;/isbn&gt;&lt;urls&gt;&lt;related-urls&gt;&lt;url&gt;http://www.sciencedirect.com/science/article/pii/S0378112708005884&lt;/url&gt;&lt;/related-urls&gt;&lt;/urls&gt;&lt;electronic-resource-num&gt;https://doi.org/10.1016/j.foreco.2008.07.039&lt;/electronic-resource-num&gt;&lt;/record&gt;&lt;/Cite&gt;&lt;/EndNote&gt;</w:instrText>
      </w:r>
      <w:r w:rsidR="00233BFC">
        <w:rPr>
          <w:rFonts w:ascii="Times New Roman" w:hAnsi="Times New Roman" w:cs="Times New Roman"/>
        </w:rPr>
        <w:fldChar w:fldCharType="separate"/>
      </w:r>
      <w:r w:rsidR="00233BFC">
        <w:rPr>
          <w:rFonts w:ascii="Times New Roman" w:hAnsi="Times New Roman" w:cs="Times New Roman"/>
          <w:noProof/>
        </w:rPr>
        <w:t>(e.g., Kane, Varner, &amp; Hiers, 2008)</w:t>
      </w:r>
      <w:r w:rsidR="00233BFC">
        <w:rPr>
          <w:rFonts w:ascii="Times New Roman" w:hAnsi="Times New Roman" w:cs="Times New Roman"/>
        </w:rPr>
        <w:fldChar w:fldCharType="end"/>
      </w:r>
      <w:r w:rsidR="00233BFC">
        <w:rPr>
          <w:rFonts w:ascii="Times New Roman" w:hAnsi="Times New Roman" w:cs="Times New Roman"/>
        </w:rPr>
        <w:t xml:space="preserve">. </w:t>
      </w:r>
      <w:r w:rsidRPr="001A3536">
        <w:rPr>
          <w:rFonts w:ascii="Times New Roman" w:hAnsi="Times New Roman" w:cs="Times New Roman"/>
        </w:rPr>
        <w:t xml:space="preserve">Flame </w:t>
      </w:r>
      <w:r w:rsidR="0036492A">
        <w:rPr>
          <w:rFonts w:ascii="Times New Roman" w:hAnsi="Times New Roman" w:cs="Times New Roman"/>
        </w:rPr>
        <w:t>length</w:t>
      </w:r>
      <w:r w:rsidRPr="001A3536">
        <w:rPr>
          <w:rFonts w:ascii="Times New Roman" w:hAnsi="Times New Roman" w:cs="Times New Roman"/>
        </w:rPr>
        <w:t xml:space="preserve"> and percent consumption were tightly correlated (Pearson’s r = 0.93; Fig. S1), so to avoid double-counting we performed a principal component analysis of those two traits and used the first axis (PC1), which explained 96.7% of the variance, to account for these two traits simultaneously (Table 1). Flame </w:t>
      </w:r>
      <w:r w:rsidR="0036492A">
        <w:rPr>
          <w:rFonts w:ascii="Times New Roman" w:hAnsi="Times New Roman" w:cs="Times New Roman"/>
        </w:rPr>
        <w:t>length</w:t>
      </w:r>
      <w:r w:rsidRPr="001A3536">
        <w:rPr>
          <w:rFonts w:ascii="Times New Roman" w:hAnsi="Times New Roman" w:cs="Times New Roman"/>
        </w:rPr>
        <w:t xml:space="preserve"> and percent consumption were non-linearly correlated with flame duration, with the shortest flame durations associated with both the lowest </w:t>
      </w:r>
      <w:r w:rsidR="0036492A">
        <w:rPr>
          <w:rFonts w:ascii="Times New Roman" w:hAnsi="Times New Roman" w:cs="Times New Roman"/>
        </w:rPr>
        <w:t>flame length</w:t>
      </w:r>
      <w:r w:rsidRPr="001A3536">
        <w:rPr>
          <w:rFonts w:ascii="Times New Roman" w:hAnsi="Times New Roman" w:cs="Times New Roman"/>
        </w:rPr>
        <w:t xml:space="preserve">s and the highest </w:t>
      </w:r>
      <w:r w:rsidR="0036492A">
        <w:rPr>
          <w:rFonts w:ascii="Times New Roman" w:hAnsi="Times New Roman" w:cs="Times New Roman"/>
        </w:rPr>
        <w:t>flame length</w:t>
      </w:r>
      <w:r w:rsidRPr="001A3536">
        <w:rPr>
          <w:rFonts w:ascii="Times New Roman" w:hAnsi="Times New Roman" w:cs="Times New Roman"/>
        </w:rPr>
        <w:t>s (Fig. S1). Together, PC1 and flame duration represent</w:t>
      </w:r>
      <w:r w:rsidR="0036492A">
        <w:rPr>
          <w:rFonts w:ascii="Times New Roman" w:hAnsi="Times New Roman" w:cs="Times New Roman"/>
        </w:rPr>
        <w:t xml:space="preserve"> </w:t>
      </w:r>
      <w:proofErr w:type="spellStart"/>
      <w:r w:rsidR="0036492A">
        <w:rPr>
          <w:rFonts w:ascii="Times New Roman" w:hAnsi="Times New Roman" w:cs="Times New Roman"/>
        </w:rPr>
        <w:t>Pausas</w:t>
      </w:r>
      <w:proofErr w:type="spellEnd"/>
      <w:r w:rsidR="0036492A">
        <w:rPr>
          <w:rFonts w:ascii="Times New Roman" w:hAnsi="Times New Roman" w:cs="Times New Roman"/>
        </w:rPr>
        <w:t xml:space="preserve"> et al. (2017)’s</w:t>
      </w:r>
      <w:r w:rsidRPr="001A3536">
        <w:rPr>
          <w:rFonts w:ascii="Times New Roman" w:hAnsi="Times New Roman" w:cs="Times New Roman"/>
        </w:rPr>
        <w:t xml:space="preserve"> </w:t>
      </w:r>
      <w:del w:id="62" w:author="Stevens, Jens T" w:date="2019-12-05T10:57:00Z">
        <w:r w:rsidRPr="001A3536" w:rsidDel="006F33CE">
          <w:rPr>
            <w:rFonts w:ascii="Times New Roman" w:hAnsi="Times New Roman" w:cs="Times New Roman"/>
          </w:rPr>
          <w:delText xml:space="preserve">the </w:delText>
        </w:r>
      </w:del>
      <w:r w:rsidRPr="001A3536">
        <w:rPr>
          <w:rFonts w:ascii="Times New Roman" w:hAnsi="Times New Roman" w:cs="Times New Roman"/>
        </w:rPr>
        <w:t xml:space="preserve">two-dimensional trait space for litter </w:t>
      </w:r>
      <w:r w:rsidR="00BA358E" w:rsidRPr="001A3536">
        <w:rPr>
          <w:rFonts w:ascii="Times New Roman" w:hAnsi="Times New Roman" w:cs="Times New Roman"/>
        </w:rPr>
        <w:t>flammability.</w:t>
      </w:r>
    </w:p>
    <w:p w14:paraId="340A7107" w14:textId="4D29BD51" w:rsidR="00C9516C" w:rsidRDefault="001B49E8" w:rsidP="00C9516C">
      <w:pPr>
        <w:spacing w:line="480" w:lineRule="auto"/>
        <w:ind w:firstLine="720"/>
        <w:rPr>
          <w:ins w:id="63" w:author="Stevens, Jens T" w:date="2019-12-05T13:18:00Z"/>
          <w:rFonts w:ascii="Times New Roman" w:hAnsi="Times New Roman" w:cs="Times New Roman"/>
        </w:rPr>
      </w:pPr>
      <w:r w:rsidRPr="001A3536">
        <w:rPr>
          <w:rFonts w:ascii="Times New Roman" w:hAnsi="Times New Roman" w:cs="Times New Roman"/>
        </w:rPr>
        <w:t>We aggregated the three fire-resistance traits and two flammability traits described above</w:t>
      </w:r>
      <w:ins w:id="64" w:author="Stevens, Jens T" w:date="2019-12-05T15:33:00Z">
        <w:r w:rsidR="00174FDC">
          <w:rPr>
            <w:rFonts w:ascii="Times New Roman" w:hAnsi="Times New Roman" w:cs="Times New Roman"/>
          </w:rPr>
          <w:t xml:space="preserve"> for each </w:t>
        </w:r>
      </w:ins>
      <w:ins w:id="65" w:author="Stevens, Jens T" w:date="2019-12-05T15:34:00Z">
        <w:r w:rsidR="00174FDC">
          <w:rPr>
            <w:rFonts w:ascii="Times New Roman" w:hAnsi="Times New Roman" w:cs="Times New Roman"/>
          </w:rPr>
          <w:t>species by standardizing each trait and then averaging them</w:t>
        </w:r>
      </w:ins>
      <w:del w:id="66" w:author="Stevens, Jens T" w:date="2019-12-05T15:34:00Z">
        <w:r w:rsidRPr="001A3536" w:rsidDel="00174FDC">
          <w:rPr>
            <w:rFonts w:ascii="Times New Roman" w:hAnsi="Times New Roman" w:cs="Times New Roman"/>
          </w:rPr>
          <w:delText xml:space="preserve"> </w:delText>
        </w:r>
      </w:del>
      <w:del w:id="67" w:author="Stevens, Jens T" w:date="2019-12-05T15:33:00Z">
        <w:r w:rsidRPr="001A3536" w:rsidDel="00174FDC">
          <w:rPr>
            <w:rFonts w:ascii="Times New Roman" w:hAnsi="Times New Roman" w:cs="Times New Roman"/>
          </w:rPr>
          <w:delText xml:space="preserve">into a single “fire resistance score” (FRS; range 0-1) </w:delText>
        </w:r>
      </w:del>
      <w:del w:id="68" w:author="Stevens, Jens T" w:date="2019-12-05T15:34:00Z">
        <w:r w:rsidRPr="001A3536" w:rsidDel="00174FDC">
          <w:rPr>
            <w:rFonts w:ascii="Times New Roman" w:hAnsi="Times New Roman" w:cs="Times New Roman"/>
          </w:rPr>
          <w:delText xml:space="preserve">by </w:delText>
        </w:r>
      </w:del>
      <w:del w:id="69" w:author="Stevens, Jens T" w:date="2019-12-05T15:33:00Z">
        <w:r w:rsidRPr="001A3536" w:rsidDel="00174FDC">
          <w:rPr>
            <w:rFonts w:ascii="Times New Roman" w:hAnsi="Times New Roman" w:cs="Times New Roman"/>
          </w:rPr>
          <w:delText xml:space="preserve">averaging </w:delText>
        </w:r>
      </w:del>
      <w:del w:id="70" w:author="Stevens, Jens T" w:date="2019-12-05T15:34:00Z">
        <w:r w:rsidRPr="001A3536" w:rsidDel="00174FDC">
          <w:rPr>
            <w:rFonts w:ascii="Times New Roman" w:hAnsi="Times New Roman" w:cs="Times New Roman"/>
          </w:rPr>
          <w:delText>the five traits above for each species</w:delText>
        </w:r>
      </w:del>
      <w:ins w:id="71" w:author="Stevens, Jens T" w:date="2019-12-05T15:33:00Z">
        <w:r w:rsidR="00174FDC" w:rsidRPr="00174FDC">
          <w:rPr>
            <w:rFonts w:ascii="Times New Roman" w:hAnsi="Times New Roman" w:cs="Times New Roman"/>
          </w:rPr>
          <w:t xml:space="preserve"> </w:t>
        </w:r>
        <w:r w:rsidR="00174FDC" w:rsidRPr="001A3536">
          <w:rPr>
            <w:rFonts w:ascii="Times New Roman" w:hAnsi="Times New Roman" w:cs="Times New Roman"/>
          </w:rPr>
          <w:t>into a single “fire resistance score” (FRS; range 0-1)</w:t>
        </w:r>
      </w:ins>
      <w:r w:rsidRPr="001A3536">
        <w:rPr>
          <w:rFonts w:ascii="Times New Roman" w:hAnsi="Times New Roman" w:cs="Times New Roman"/>
        </w:rPr>
        <w:t xml:space="preserve">. </w:t>
      </w:r>
      <w:r w:rsidR="001E59B9" w:rsidRPr="001A3536">
        <w:rPr>
          <w:rFonts w:ascii="Times New Roman" w:hAnsi="Times New Roman" w:cs="Times New Roman"/>
        </w:rPr>
        <w:t>Specifically</w:t>
      </w:r>
      <w:r w:rsidR="00C9516C" w:rsidRPr="001A3536">
        <w:rPr>
          <w:rFonts w:ascii="Times New Roman" w:hAnsi="Times New Roman" w:cs="Times New Roman"/>
        </w:rPr>
        <w:t>, for each species we calculated the percentile of its trait value within the range of observed values for all species, with the most fire-resistant trait value assigned a percentile of 1 and the least fire-resistant value assigned 0. We defined the most fire-resistant form of a trait as the thickest bark, tallest maximum height, greatest degree of self-pruning, shortest flame duration, and the combined tallest flame length and highest percent consumption using PC1 as described above. FRS for each species was then calculated as the average of its five percentile scores for the six traits (Table 1).</w:t>
      </w:r>
      <w:r w:rsidR="001E59B9" w:rsidRPr="001A3536">
        <w:rPr>
          <w:rFonts w:ascii="Times New Roman" w:hAnsi="Times New Roman" w:cs="Times New Roman"/>
        </w:rPr>
        <w:t xml:space="preserve"> </w:t>
      </w:r>
    </w:p>
    <w:p w14:paraId="64163F46" w14:textId="009278F0" w:rsidR="00910B47" w:rsidRPr="00910B47" w:rsidRDefault="00910B47" w:rsidP="00910B47">
      <w:pPr>
        <w:spacing w:line="480" w:lineRule="auto"/>
        <w:rPr>
          <w:rFonts w:ascii="Times New Roman" w:hAnsi="Times New Roman" w:cs="Times New Roman"/>
          <w:i/>
          <w:iCs/>
        </w:rPr>
      </w:pPr>
      <w:ins w:id="72" w:author="Stevens, Jens T" w:date="2019-12-05T13:18:00Z">
        <w:r>
          <w:rPr>
            <w:rFonts w:ascii="Times New Roman" w:hAnsi="Times New Roman" w:cs="Times New Roman"/>
            <w:i/>
            <w:iCs/>
          </w:rPr>
          <w:t>Mapping</w:t>
        </w:r>
      </w:ins>
      <w:ins w:id="73" w:author="Stevens, Jens T" w:date="2019-12-05T13:19:00Z">
        <w:r>
          <w:rPr>
            <w:rFonts w:ascii="Times New Roman" w:hAnsi="Times New Roman" w:cs="Times New Roman"/>
            <w:i/>
            <w:iCs/>
          </w:rPr>
          <w:t xml:space="preserve"> and interpreting</w:t>
        </w:r>
      </w:ins>
      <w:ins w:id="74" w:author="Stevens, Jens T" w:date="2019-12-05T13:18:00Z">
        <w:r>
          <w:rPr>
            <w:rFonts w:ascii="Times New Roman" w:hAnsi="Times New Roman" w:cs="Times New Roman"/>
            <w:i/>
            <w:iCs/>
          </w:rPr>
          <w:t xml:space="preserve"> functional traits</w:t>
        </w:r>
      </w:ins>
    </w:p>
    <w:p w14:paraId="366C6935" w14:textId="4D86E6B5" w:rsidR="00243C40" w:rsidRPr="001A3536" w:rsidRDefault="001E59B9" w:rsidP="000F5603">
      <w:pPr>
        <w:spacing w:line="480" w:lineRule="auto"/>
        <w:ind w:firstLine="720"/>
        <w:rPr>
          <w:rFonts w:ascii="Times New Roman" w:hAnsi="Times New Roman" w:cs="Times New Roman"/>
        </w:rPr>
      </w:pPr>
      <w:r w:rsidRPr="001A3536">
        <w:rPr>
          <w:rFonts w:ascii="Times New Roman" w:hAnsi="Times New Roman" w:cs="Times New Roman"/>
        </w:rPr>
        <w:t>We developed a community FRS layer by weighting the FRS of each individual species by its relative abundance in the community (range 0-100%, inclusive), using a layer of imputed basal area for each study species across the western US. Specifically, for each</w:t>
      </w:r>
      <w:r w:rsidR="00C9516C" w:rsidRPr="001A3536">
        <w:rPr>
          <w:rFonts w:ascii="Times New Roman" w:hAnsi="Times New Roman" w:cs="Times New Roman"/>
        </w:rPr>
        <w:t xml:space="preserve"> study species </w:t>
      </w:r>
      <w:r w:rsidRPr="001A3536">
        <w:rPr>
          <w:rFonts w:ascii="Times New Roman" w:hAnsi="Times New Roman" w:cs="Times New Roman"/>
        </w:rPr>
        <w:t xml:space="preserve">we </w:t>
      </w:r>
      <w:r w:rsidRPr="001A3536">
        <w:rPr>
          <w:rFonts w:ascii="Times New Roman" w:hAnsi="Times New Roman" w:cs="Times New Roman"/>
        </w:rPr>
        <w:lastRenderedPageBreak/>
        <w:t>used</w:t>
      </w:r>
      <w:r w:rsidR="00C9516C" w:rsidRPr="001A3536">
        <w:rPr>
          <w:rFonts w:ascii="Times New Roman" w:hAnsi="Times New Roman" w:cs="Times New Roman"/>
        </w:rPr>
        <w:t xml:space="preserve"> a </w:t>
      </w:r>
      <w:r w:rsidRPr="001A3536">
        <w:rPr>
          <w:rFonts w:ascii="Times New Roman" w:hAnsi="Times New Roman" w:cs="Times New Roman"/>
        </w:rPr>
        <w:t>geospatial raster layer of</w:t>
      </w:r>
      <w:r w:rsidR="00C9516C" w:rsidRPr="001A3536">
        <w:rPr>
          <w:rFonts w:ascii="Times New Roman" w:hAnsi="Times New Roman" w:cs="Times New Roman"/>
        </w:rPr>
        <w:t xml:space="preserve"> estimated basal area (m</w:t>
      </w:r>
      <w:r w:rsidR="00C9516C" w:rsidRPr="001A3536">
        <w:rPr>
          <w:rFonts w:ascii="Times New Roman" w:hAnsi="Times New Roman" w:cs="Times New Roman"/>
          <w:vertAlign w:val="superscript"/>
        </w:rPr>
        <w:t>2</w:t>
      </w:r>
      <w:r w:rsidR="00C9516C" w:rsidRPr="001A3536">
        <w:rPr>
          <w:rFonts w:ascii="Times New Roman" w:hAnsi="Times New Roman" w:cs="Times New Roman"/>
        </w:rPr>
        <w:t xml:space="preserve"> ha</w:t>
      </w:r>
      <w:r w:rsidR="00C9516C" w:rsidRPr="001A3536">
        <w:rPr>
          <w:rFonts w:ascii="Times New Roman" w:hAnsi="Times New Roman" w:cs="Times New Roman"/>
          <w:vertAlign w:val="superscript"/>
        </w:rPr>
        <w:t>-1</w:t>
      </w:r>
      <w:r w:rsidR="00C9516C" w:rsidRPr="001A3536">
        <w:rPr>
          <w:rFonts w:ascii="Times New Roman" w:hAnsi="Times New Roman" w:cs="Times New Roman"/>
        </w:rPr>
        <w:t>) at 250 m resolution</w:t>
      </w:r>
      <w:r w:rsidRPr="001A3536">
        <w:rPr>
          <w:rFonts w:ascii="Times New Roman" w:hAnsi="Times New Roman" w:cs="Times New Roman"/>
        </w:rPr>
        <w:t xml:space="preserve"> across the western US </w:t>
      </w:r>
      <w:r w:rsidRPr="001A3536">
        <w:rPr>
          <w:rFonts w:ascii="Times New Roman" w:hAnsi="Times New Roman" w:cs="Times New Roman"/>
        </w:rPr>
        <w:fldChar w:fldCharType="begin"/>
      </w:r>
      <w:r w:rsidR="00352463" w:rsidRPr="001A3536">
        <w:rPr>
          <w:rFonts w:ascii="Times New Roman" w:hAnsi="Times New Roman" w:cs="Times New Roman"/>
        </w:rPr>
        <w:instrText xml:space="preserve"> ADDIN EN.CITE &lt;EndNote&gt;&lt;Cite&gt;&lt;Author&gt;Wilson&lt;/Author&gt;&lt;Year&gt;2013&lt;/Year&gt;&lt;RecNum&gt;3063&lt;/RecNum&gt;&lt;DisplayText&gt;(Wilson, Lister, Riemann, &amp;amp; Griffith,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rsidRPr="001A3536">
        <w:rPr>
          <w:rFonts w:ascii="Times New Roman" w:hAnsi="Times New Roman" w:cs="Times New Roman"/>
        </w:rPr>
        <w:fldChar w:fldCharType="separate"/>
      </w:r>
      <w:r w:rsidR="00352463" w:rsidRPr="001A3536">
        <w:rPr>
          <w:rFonts w:ascii="Times New Roman" w:hAnsi="Times New Roman" w:cs="Times New Roman"/>
          <w:noProof/>
        </w:rPr>
        <w:t>(Wilson, Lister, Riemann, &amp; Griffith, 2013)</w:t>
      </w:r>
      <w:r w:rsidRPr="001A3536">
        <w:rPr>
          <w:rFonts w:ascii="Times New Roman" w:hAnsi="Times New Roman" w:cs="Times New Roman"/>
        </w:rPr>
        <w:fldChar w:fldCharType="end"/>
      </w:r>
      <w:r w:rsidR="00C9516C" w:rsidRPr="001A3536">
        <w:rPr>
          <w:rFonts w:ascii="Times New Roman" w:hAnsi="Times New Roman" w:cs="Times New Roman"/>
        </w:rPr>
        <w:t xml:space="preserve">. These data are based on imputed basal area per species derived from FIA plots and remotely-sensed data layers, using statistical relationships between basal area and climatic and topographic variables. Validation suggests fairly high accuracy, particularly for widespread species </w:t>
      </w:r>
      <w:r w:rsidR="00C9516C" w:rsidRPr="001A3536">
        <w:rPr>
          <w:rFonts w:ascii="Times New Roman" w:hAnsi="Times New Roman" w:cs="Times New Roman"/>
        </w:rPr>
        <w:fldChar w:fldCharType="begin">
          <w:fldData xml:space="preserve">PEVuZE5vdGU+PENpdGU+PEF1dGhvcj5SaWVtYW5uPC9BdXRob3I+PFllYXI+MjAxMDwvWWVhcj48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</w:fldData>
        </w:fldChar>
      </w:r>
      <w:r w:rsidR="00352463" w:rsidRPr="001A3536">
        <w:rPr>
          <w:rFonts w:ascii="Times New Roman" w:hAnsi="Times New Roman" w:cs="Times New Roman"/>
        </w:rPr>
        <w:instrText xml:space="preserve"> ADDIN EN.CITE </w:instrText>
      </w:r>
      <w:r w:rsidR="00352463" w:rsidRPr="001A3536">
        <w:rPr>
          <w:rFonts w:ascii="Times New Roman" w:hAnsi="Times New Roman" w:cs="Times New Roman"/>
        </w:rPr>
        <w:fldChar w:fldCharType="begin">
          <w:fldData xml:space="preserve">PEVuZE5vdGU+PENpdGU+PEF1dGhvcj5SaWVtYW5uPC9BdXRob3I+PFllYXI+MjAxMDwvWWVhcj48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</w:fldData>
        </w:fldChar>
      </w:r>
      <w:r w:rsidR="00352463" w:rsidRPr="001A3536">
        <w:rPr>
          <w:rFonts w:ascii="Times New Roman" w:hAnsi="Times New Roman" w:cs="Times New Roman"/>
        </w:rPr>
        <w:instrText xml:space="preserve"> ADDIN EN.CITE.DATA </w:instrText>
      </w:r>
      <w:r w:rsidR="00352463" w:rsidRPr="001A3536">
        <w:rPr>
          <w:rFonts w:ascii="Times New Roman" w:hAnsi="Times New Roman" w:cs="Times New Roman"/>
        </w:rPr>
      </w:r>
      <w:r w:rsidR="00352463" w:rsidRPr="001A3536">
        <w:rPr>
          <w:rFonts w:ascii="Times New Roman" w:hAnsi="Times New Roman" w:cs="Times New Roman"/>
        </w:rPr>
        <w:fldChar w:fldCharType="end"/>
      </w:r>
      <w:r w:rsidR="00C9516C" w:rsidRPr="001A3536">
        <w:rPr>
          <w:rFonts w:ascii="Times New Roman" w:hAnsi="Times New Roman" w:cs="Times New Roman"/>
        </w:rPr>
      </w:r>
      <w:r w:rsidR="00C9516C" w:rsidRPr="001A3536">
        <w:rPr>
          <w:rFonts w:ascii="Times New Roman" w:hAnsi="Times New Roman" w:cs="Times New Roman"/>
        </w:rPr>
        <w:fldChar w:fldCharType="separate"/>
      </w:r>
      <w:r w:rsidR="00352463" w:rsidRPr="001A3536">
        <w:rPr>
          <w:rFonts w:ascii="Times New Roman" w:hAnsi="Times New Roman" w:cs="Times New Roman"/>
          <w:noProof/>
        </w:rPr>
        <w:t>(Riemann, Wilson, Lister, &amp; Parks, 2010; Wilson et al., 2013)</w:t>
      </w:r>
      <w:r w:rsidR="00C9516C" w:rsidRPr="001A3536">
        <w:rPr>
          <w:rFonts w:ascii="Times New Roman" w:hAnsi="Times New Roman" w:cs="Times New Roman"/>
        </w:rPr>
        <w:fldChar w:fldCharType="end"/>
      </w:r>
      <w:r w:rsidR="00C9516C" w:rsidRPr="001A3536">
        <w:rPr>
          <w:rFonts w:ascii="Times New Roman" w:hAnsi="Times New Roman" w:cs="Times New Roman"/>
        </w:rPr>
        <w:t>.</w:t>
      </w:r>
      <w:r w:rsidR="00C9516C" w:rsidRPr="001A3536">
        <w:rPr>
          <w:rStyle w:val="ListLabel1"/>
        </w:rPr>
        <w:t xml:space="preserve"> We first identified our area of inference (conifer forests) by calculating the total basal area per pixel of all 29 study species, relative to the total basal area of all other western species</w:t>
      </w:r>
      <w:r w:rsidRPr="001A3536">
        <w:rPr>
          <w:rStyle w:val="ListLabel1"/>
        </w:rPr>
        <w:t xml:space="preserve"> from the same dataset</w:t>
      </w:r>
      <w:r w:rsidR="00C9516C" w:rsidRPr="001A3536">
        <w:rPr>
          <w:rStyle w:val="ListLabel1"/>
        </w:rPr>
        <w:t>, which primarily included hardwoods. We restricted our analysis to only those areas where &gt;50% of the total tree basal area was comprised of our study species, and where the basal area of our study species exceeded 5 m</w:t>
      </w:r>
      <w:r w:rsidR="00C9516C" w:rsidRPr="001A3536">
        <w:rPr>
          <w:rFonts w:ascii="Times New Roman" w:hAnsi="Times New Roman" w:cs="Times New Roman"/>
          <w:vertAlign w:val="superscript"/>
        </w:rPr>
        <w:t xml:space="preserve">2 </w:t>
      </w:r>
      <w:r w:rsidR="00C9516C" w:rsidRPr="001A3536">
        <w:rPr>
          <w:rFonts w:ascii="Times New Roman" w:hAnsi="Times New Roman" w:cs="Times New Roman"/>
        </w:rPr>
        <w:t>ha</w:t>
      </w:r>
      <w:r w:rsidR="00C9516C" w:rsidRPr="001A3536">
        <w:rPr>
          <w:rFonts w:ascii="Times New Roman" w:hAnsi="Times New Roman" w:cs="Times New Roman"/>
          <w:vertAlign w:val="superscript"/>
        </w:rPr>
        <w:t>-1</w:t>
      </w:r>
      <w:r w:rsidR="00C9516C" w:rsidRPr="001A3536">
        <w:rPr>
          <w:rFonts w:ascii="Times New Roman" w:hAnsi="Times New Roman" w:cs="Times New Roman"/>
        </w:rPr>
        <w:t>. We then estimated the relative basal area fraction of each of our study species within each pixel, and multiplied the FRS of each species by its relative abundance in a given pixel (which could include 0) to derive a community-weighted mean FRS at the pixel scale.</w:t>
      </w:r>
    </w:p>
    <w:p w14:paraId="780CE6F3" w14:textId="6FE9A41F"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We compared the community FRS map to LANDFIRE-derived indices of historical</w:t>
      </w:r>
      <w:ins w:id="75" w:author="Stevens, Jens T" w:date="2019-12-05T15:44:00Z">
        <w:r w:rsidR="00943E4F">
          <w:rPr>
            <w:rFonts w:ascii="Times New Roman" w:hAnsi="Times New Roman" w:cs="Times New Roman"/>
          </w:rPr>
          <w:t xml:space="preserve"> (pre-</w:t>
        </w:r>
      </w:ins>
      <w:proofErr w:type="spellStart"/>
      <w:ins w:id="76" w:author="Stevens, Jens T" w:date="2019-12-05T15:45:00Z">
        <w:r w:rsidR="00943E4F">
          <w:rPr>
            <w:rFonts w:ascii="Times New Roman" w:hAnsi="Times New Roman" w:cs="Times New Roman"/>
          </w:rPr>
          <w:t>Euroamerican</w:t>
        </w:r>
        <w:proofErr w:type="spellEnd"/>
        <w:r w:rsidR="00943E4F">
          <w:rPr>
            <w:rFonts w:ascii="Times New Roman" w:hAnsi="Times New Roman" w:cs="Times New Roman"/>
          </w:rPr>
          <w:t xml:space="preserve"> settlement)</w:t>
        </w:r>
      </w:ins>
      <w:r w:rsidRPr="001A3536">
        <w:rPr>
          <w:rFonts w:ascii="Times New Roman" w:hAnsi="Times New Roman" w:cs="Times New Roman"/>
        </w:rPr>
        <w:t xml:space="preserve"> fire regimes (www.landfire.gov), using the fire regime group (FRG) and mean fire return interval (FRI) layers. FRG and FRI layers were resampled </w:t>
      </w:r>
      <w:commentRangeStart w:id="77"/>
      <w:ins w:id="78" w:author="Stevens, Jens T" w:date="2019-12-05T11:58:00Z">
        <w:r w:rsidR="00F32B66">
          <w:rPr>
            <w:rFonts w:ascii="Times New Roman" w:hAnsi="Times New Roman" w:cs="Times New Roman"/>
          </w:rPr>
          <w:t xml:space="preserve">(from 30 m) </w:t>
        </w:r>
      </w:ins>
      <w:commentRangeEnd w:id="77"/>
      <w:ins w:id="79" w:author="Stevens, Jens T" w:date="2019-12-05T11:59:00Z">
        <w:r w:rsidR="00F32B66">
          <w:rPr>
            <w:rStyle w:val="CommentReference"/>
          </w:rPr>
          <w:commentReference w:id="77"/>
        </w:r>
      </w:ins>
      <w:r w:rsidRPr="001A3536">
        <w:rPr>
          <w:rFonts w:ascii="Times New Roman" w:hAnsi="Times New Roman" w:cs="Times New Roman"/>
        </w:rPr>
        <w:t xml:space="preserve">to the same spatial resolution as our FRS data (250 m). We conducted statistical tests of FRS values </w:t>
      </w:r>
      <w:del w:id="80" w:author="Stevens, Jens T" w:date="2019-12-05T15:54:00Z">
        <w:r w:rsidRPr="001A3536" w:rsidDel="000013A8">
          <w:rPr>
            <w:rFonts w:ascii="Times New Roman" w:hAnsi="Times New Roman" w:cs="Times New Roman"/>
          </w:rPr>
          <w:delText xml:space="preserve">on a random </w:delText>
        </w:r>
      </w:del>
      <w:ins w:id="81" w:author="Stevens, Jens T" w:date="2019-12-05T15:52:00Z">
        <w:r w:rsidR="000013A8">
          <w:rPr>
            <w:rFonts w:ascii="Times New Roman" w:hAnsi="Times New Roman" w:cs="Times New Roman"/>
          </w:rPr>
          <w:t xml:space="preserve">by </w:t>
        </w:r>
      </w:ins>
      <w:ins w:id="82" w:author="Stevens, Jens T" w:date="2019-12-05T15:53:00Z">
        <w:r w:rsidR="000013A8">
          <w:rPr>
            <w:rFonts w:ascii="Times New Roman" w:hAnsi="Times New Roman" w:cs="Times New Roman"/>
          </w:rPr>
          <w:t xml:space="preserve">overlaying our map with maps of FRG and FRI and randomly </w:t>
        </w:r>
      </w:ins>
      <w:ins w:id="83" w:author="Stevens, Jens T" w:date="2019-12-06T12:54:00Z">
        <w:r w:rsidR="005A54E7">
          <w:rPr>
            <w:rFonts w:ascii="Times New Roman" w:hAnsi="Times New Roman" w:cs="Times New Roman"/>
          </w:rPr>
          <w:t>selecting a</w:t>
        </w:r>
      </w:ins>
      <w:ins w:id="84" w:author="Stevens, Jens T" w:date="2019-12-05T15:53:00Z">
        <w:r w:rsidR="000013A8">
          <w:rPr>
            <w:rFonts w:ascii="Times New Roman" w:hAnsi="Times New Roman" w:cs="Times New Roman"/>
          </w:rPr>
          <w:t xml:space="preserve"> </w:t>
        </w:r>
      </w:ins>
      <w:r w:rsidR="000013A8" w:rsidRPr="001A3536">
        <w:rPr>
          <w:rFonts w:ascii="Times New Roman" w:hAnsi="Times New Roman" w:cs="Times New Roman"/>
        </w:rPr>
        <w:t xml:space="preserve">1% </w:t>
      </w:r>
      <w:del w:id="85" w:author="Stevens, Jens T" w:date="2019-12-05T15:53:00Z">
        <w:r w:rsidR="000013A8" w:rsidRPr="001A3536" w:rsidDel="000013A8">
          <w:rPr>
            <w:rFonts w:ascii="Times New Roman" w:hAnsi="Times New Roman" w:cs="Times New Roman"/>
          </w:rPr>
          <w:delText xml:space="preserve">subsample </w:delText>
        </w:r>
      </w:del>
      <w:r w:rsidR="000013A8" w:rsidRPr="001A3536">
        <w:rPr>
          <w:rFonts w:ascii="Times New Roman" w:hAnsi="Times New Roman" w:cs="Times New Roman"/>
        </w:rPr>
        <w:t>(N=94901)</w:t>
      </w:r>
      <w:ins w:id="86" w:author="Stevens, Jens T" w:date="2019-12-06T12:54:00Z">
        <w:r w:rsidR="005A54E7">
          <w:rPr>
            <w:rFonts w:ascii="Times New Roman" w:hAnsi="Times New Roman" w:cs="Times New Roman"/>
          </w:rPr>
          <w:t xml:space="preserve"> subsample</w:t>
        </w:r>
      </w:ins>
      <w:r w:rsidR="000013A8" w:rsidRPr="001A3536">
        <w:rPr>
          <w:rFonts w:ascii="Times New Roman" w:hAnsi="Times New Roman" w:cs="Times New Roman"/>
        </w:rPr>
        <w:t xml:space="preserve"> of </w:t>
      </w:r>
      <w:ins w:id="87" w:author="Stevens, Jens T" w:date="2019-12-05T15:53:00Z">
        <w:r w:rsidR="000013A8">
          <w:rPr>
            <w:rFonts w:ascii="Times New Roman" w:hAnsi="Times New Roman" w:cs="Times New Roman"/>
          </w:rPr>
          <w:t xml:space="preserve">the </w:t>
        </w:r>
      </w:ins>
      <w:ins w:id="88" w:author="Stevens, Jens T" w:date="2019-12-05T15:54:00Z">
        <w:r w:rsidR="000013A8">
          <w:rPr>
            <w:rFonts w:ascii="Times New Roman" w:hAnsi="Times New Roman" w:cs="Times New Roman"/>
          </w:rPr>
          <w:t xml:space="preserve">forested </w:t>
        </w:r>
      </w:ins>
      <w:ins w:id="89" w:author="Stevens, Jens T" w:date="2019-12-05T15:53:00Z">
        <w:r w:rsidR="000013A8">
          <w:rPr>
            <w:rFonts w:ascii="Times New Roman" w:hAnsi="Times New Roman" w:cs="Times New Roman"/>
          </w:rPr>
          <w:t>c</w:t>
        </w:r>
      </w:ins>
      <w:ins w:id="90" w:author="Stevens, Jens T" w:date="2019-12-05T15:54:00Z">
        <w:r w:rsidR="000013A8">
          <w:rPr>
            <w:rFonts w:ascii="Times New Roman" w:hAnsi="Times New Roman" w:cs="Times New Roman"/>
          </w:rPr>
          <w:t xml:space="preserve">ells from </w:t>
        </w:r>
      </w:ins>
      <w:r w:rsidR="000013A8" w:rsidRPr="001A3536">
        <w:rPr>
          <w:rFonts w:ascii="Times New Roman" w:hAnsi="Times New Roman" w:cs="Times New Roman"/>
        </w:rPr>
        <w:t>the full landscape</w:t>
      </w:r>
      <w:r w:rsidRPr="001A3536">
        <w:rPr>
          <w:rFonts w:ascii="Times New Roman" w:hAnsi="Times New Roman" w:cs="Times New Roman"/>
        </w:rPr>
        <w:t>. For the FRG product, we compared</w:t>
      </w:r>
      <w:r w:rsidR="000F5603" w:rsidRPr="001A3536">
        <w:rPr>
          <w:rFonts w:ascii="Times New Roman" w:hAnsi="Times New Roman" w:cs="Times New Roman"/>
        </w:rPr>
        <w:t xml:space="preserve"> community</w:t>
      </w:r>
      <w:r w:rsidRPr="001A3536">
        <w:rPr>
          <w:rFonts w:ascii="Times New Roman" w:hAnsi="Times New Roman" w:cs="Times New Roman"/>
        </w:rPr>
        <w:t xml:space="preserve"> FRS scores among three forest FRG’s: high-frequency/low-severity (Group 1)</w:t>
      </w:r>
      <w:r w:rsidR="00CB5757">
        <w:rPr>
          <w:rFonts w:ascii="Times New Roman" w:hAnsi="Times New Roman" w:cs="Times New Roman"/>
        </w:rPr>
        <w:t>;</w:t>
      </w:r>
      <w:r w:rsidRPr="001A3536">
        <w:rPr>
          <w:rFonts w:ascii="Times New Roman" w:hAnsi="Times New Roman" w:cs="Times New Roman"/>
        </w:rPr>
        <w:t xml:space="preserve"> intermediate frequency and severity (Group 3)</w:t>
      </w:r>
      <w:r w:rsidR="00CB5757">
        <w:rPr>
          <w:rFonts w:ascii="Times New Roman" w:hAnsi="Times New Roman" w:cs="Times New Roman"/>
        </w:rPr>
        <w:t>;</w:t>
      </w:r>
      <w:r w:rsidRPr="001A3536">
        <w:rPr>
          <w:rFonts w:ascii="Times New Roman" w:hAnsi="Times New Roman" w:cs="Times New Roman"/>
        </w:rPr>
        <w:t xml:space="preserve"> and low-frequency/high-severity (Group 5)</w:t>
      </w:r>
      <w:ins w:id="91" w:author="Stevens, Jens T" w:date="2019-12-05T15:51:00Z">
        <w:r w:rsidR="000013A8">
          <w:rPr>
            <w:rFonts w:ascii="Times New Roman" w:hAnsi="Times New Roman" w:cs="Times New Roman"/>
          </w:rPr>
          <w:t>, testing for significant differences usin</w:t>
        </w:r>
      </w:ins>
      <w:ins w:id="92" w:author="Stevens, Jens T" w:date="2019-12-05T15:52:00Z">
        <w:r w:rsidR="000013A8">
          <w:rPr>
            <w:rFonts w:ascii="Times New Roman" w:hAnsi="Times New Roman" w:cs="Times New Roman"/>
          </w:rPr>
          <w:t>g an ANOVA in R</w:t>
        </w:r>
      </w:ins>
      <w:r w:rsidRPr="001A3536">
        <w:rPr>
          <w:rFonts w:ascii="Times New Roman" w:hAnsi="Times New Roman" w:cs="Times New Roman"/>
        </w:rPr>
        <w:t xml:space="preserve">. The FRI product classifies pixels as having mean fire return intervals within a range of years (e.g., classes of 0-5 years, 6-10 years); </w:t>
      </w:r>
      <w:r w:rsidRPr="001A3536">
        <w:rPr>
          <w:rFonts w:ascii="Times New Roman" w:hAnsi="Times New Roman" w:cs="Times New Roman"/>
        </w:rPr>
        <w:lastRenderedPageBreak/>
        <w:t xml:space="preserve">we simplified this classification by merging </w:t>
      </w:r>
      <w:r w:rsidR="00A47638" w:rsidRPr="001A3536">
        <w:rPr>
          <w:rFonts w:ascii="Times New Roman" w:hAnsi="Times New Roman" w:cs="Times New Roman"/>
        </w:rPr>
        <w:t xml:space="preserve">them </w:t>
      </w:r>
      <w:r w:rsidRPr="001A3536">
        <w:rPr>
          <w:rFonts w:ascii="Times New Roman" w:hAnsi="Times New Roman" w:cs="Times New Roman"/>
        </w:rPr>
        <w:t xml:space="preserve">into fewer classes and assigning the median fire return interval of the merged classes to the pixel value (5, 15, 25, 35, 50, 100, 200 and 500-year return intervals). For the FRI product, we tested whether </w:t>
      </w:r>
      <w:r w:rsidR="000F5603" w:rsidRPr="001A3536">
        <w:rPr>
          <w:rFonts w:ascii="Times New Roman" w:hAnsi="Times New Roman" w:cs="Times New Roman"/>
        </w:rPr>
        <w:t xml:space="preserve">community </w:t>
      </w:r>
      <w:r w:rsidRPr="001A3536">
        <w:rPr>
          <w:rFonts w:ascii="Times New Roman" w:hAnsi="Times New Roman" w:cs="Times New Roman"/>
        </w:rPr>
        <w:t>FRS values decreased as a function of lengthening fire-return intervals</w:t>
      </w:r>
      <w:ins w:id="93" w:author="Stevens, Jens T" w:date="2019-12-05T11:07:00Z">
        <w:r w:rsidR="00F0379F">
          <w:rPr>
            <w:rFonts w:ascii="Times New Roman" w:hAnsi="Times New Roman" w:cs="Times New Roman"/>
          </w:rPr>
          <w:t>, using linear regression in R</w:t>
        </w:r>
      </w:ins>
      <w:r w:rsidRPr="001A3536">
        <w:rPr>
          <w:rFonts w:ascii="Times New Roman" w:hAnsi="Times New Roman" w:cs="Times New Roman"/>
        </w:rPr>
        <w:t xml:space="preserve">. </w:t>
      </w:r>
    </w:p>
    <w:p w14:paraId="2204EA2C" w14:textId="401FFA3B"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 xml:space="preserve">To quantify potential </w:t>
      </w:r>
      <w:r w:rsidR="00CB5757">
        <w:rPr>
          <w:rFonts w:ascii="Times New Roman" w:hAnsi="Times New Roman" w:cs="Times New Roman"/>
        </w:rPr>
        <w:t>mis-matches</w:t>
      </w:r>
      <w:r w:rsidRPr="001A3536">
        <w:rPr>
          <w:rFonts w:ascii="Times New Roman" w:hAnsi="Times New Roman" w:cs="Times New Roman"/>
        </w:rPr>
        <w:t xml:space="preserve"> between historical fire regimes and current </w:t>
      </w:r>
      <w:r w:rsidR="00CB5757">
        <w:rPr>
          <w:rFonts w:ascii="Times New Roman" w:hAnsi="Times New Roman" w:cs="Times New Roman"/>
        </w:rPr>
        <w:t>spe</w:t>
      </w:r>
      <w:r w:rsidR="002A151A">
        <w:rPr>
          <w:rFonts w:ascii="Times New Roman" w:hAnsi="Times New Roman" w:cs="Times New Roman"/>
        </w:rPr>
        <w:t>c</w:t>
      </w:r>
      <w:r w:rsidR="00CB5757">
        <w:rPr>
          <w:rFonts w:ascii="Times New Roman" w:hAnsi="Times New Roman" w:cs="Times New Roman"/>
        </w:rPr>
        <w:t xml:space="preserve">ies </w:t>
      </w:r>
      <w:r w:rsidRPr="001A3536">
        <w:rPr>
          <w:rFonts w:ascii="Times New Roman" w:hAnsi="Times New Roman" w:cs="Times New Roman"/>
        </w:rPr>
        <w:t>composition, we identified forest areas where the current species composition may be more or less resistant to fire than expected given LANDFIRE-estimated historical fire frequency. Specifically, we sought to identify 1) fire-sensitive forests with frequent historical fire (“vulnerable-frequent”</w:t>
      </w:r>
      <w:r w:rsidR="00EF7AD6" w:rsidRPr="001A3536">
        <w:rPr>
          <w:rFonts w:ascii="Times New Roman" w:hAnsi="Times New Roman" w:cs="Times New Roman"/>
        </w:rPr>
        <w:t>)</w:t>
      </w:r>
      <w:r w:rsidRPr="001A3536">
        <w:rPr>
          <w:rFonts w:ascii="Times New Roman" w:hAnsi="Times New Roman" w:cs="Times New Roman"/>
        </w:rPr>
        <w:t>, 2) fire-sensitive forests with intermediate historical fire</w:t>
      </w:r>
      <w:ins w:id="94" w:author="Stevens, Jens T" w:date="2019-12-05T15:58:00Z">
        <w:r w:rsidR="000013A8">
          <w:rPr>
            <w:rFonts w:ascii="Times New Roman" w:hAnsi="Times New Roman" w:cs="Times New Roman"/>
          </w:rPr>
          <w:t xml:space="preserve"> frequencies</w:t>
        </w:r>
      </w:ins>
      <w:r w:rsidRPr="001A3536">
        <w:rPr>
          <w:rFonts w:ascii="Times New Roman" w:hAnsi="Times New Roman" w:cs="Times New Roman"/>
        </w:rPr>
        <w:t xml:space="preserve"> (“vulnerable-intermediate”), 3) fire-resistant forests with intermediate historical fire</w:t>
      </w:r>
      <w:ins w:id="95" w:author="Stevens, Jens T" w:date="2019-12-05T15:58:00Z">
        <w:r w:rsidR="000013A8">
          <w:rPr>
            <w:rFonts w:ascii="Times New Roman" w:hAnsi="Times New Roman" w:cs="Times New Roman"/>
          </w:rPr>
          <w:t xml:space="preserve"> frequencies</w:t>
        </w:r>
      </w:ins>
      <w:r w:rsidRPr="001A3536">
        <w:rPr>
          <w:rFonts w:ascii="Times New Roman" w:hAnsi="Times New Roman" w:cs="Times New Roman"/>
        </w:rPr>
        <w:t xml:space="preserve"> (“resistant-intermediate”) and 4) fire-resistant forests with infrequent historical fire (“resistant-infrequent”). </w:t>
      </w:r>
      <w:ins w:id="96" w:author="Stevens, Jens T" w:date="2019-12-05T15:58:00Z">
        <w:r w:rsidR="000013A8">
          <w:rPr>
            <w:rFonts w:ascii="Times New Roman" w:hAnsi="Times New Roman" w:cs="Times New Roman"/>
          </w:rPr>
          <w:t xml:space="preserve">Groups 1 and 2 are indicative of areas </w:t>
        </w:r>
      </w:ins>
      <w:ins w:id="97" w:author="Stevens, Jens T" w:date="2019-12-05T15:59:00Z">
        <w:r w:rsidR="000013A8">
          <w:rPr>
            <w:rFonts w:ascii="Times New Roman" w:hAnsi="Times New Roman" w:cs="Times New Roman"/>
          </w:rPr>
          <w:t xml:space="preserve">that may have experienced colonization by fire-sensitive species in response to fire suppression, </w:t>
        </w:r>
        <w:proofErr w:type="spellStart"/>
        <w:r w:rsidR="000013A8">
          <w:rPr>
            <w:rFonts w:ascii="Times New Roman" w:hAnsi="Times New Roman" w:cs="Times New Roman"/>
          </w:rPr>
          <w:t>whil</w:t>
        </w:r>
        <w:proofErr w:type="spellEnd"/>
        <w:r w:rsidR="000013A8">
          <w:rPr>
            <w:rFonts w:ascii="Times New Roman" w:hAnsi="Times New Roman" w:cs="Times New Roman"/>
          </w:rPr>
          <w:t xml:space="preserve"> groups 3 and 4 are indicative of areas </w:t>
        </w:r>
      </w:ins>
      <w:ins w:id="98" w:author="Stevens, Jens T" w:date="2019-12-05T16:00:00Z">
        <w:r w:rsidR="000013A8">
          <w:rPr>
            <w:rFonts w:ascii="Times New Roman" w:hAnsi="Times New Roman" w:cs="Times New Roman"/>
          </w:rPr>
          <w:t xml:space="preserve">where other factors may have limited historical fire frequency despite the presence of species capable of surviving fire. </w:t>
        </w:r>
      </w:ins>
      <w:r w:rsidRPr="001A3536">
        <w:rPr>
          <w:rFonts w:ascii="Times New Roman" w:hAnsi="Times New Roman" w:cs="Times New Roman"/>
        </w:rPr>
        <w:t xml:space="preserve">We defined frequent fire as </w:t>
      </w:r>
      <w:proofErr w:type="gramStart"/>
      <w:r w:rsidRPr="001A3536">
        <w:rPr>
          <w:rFonts w:ascii="Times New Roman" w:hAnsi="Times New Roman" w:cs="Times New Roman"/>
        </w:rPr>
        <w:t>1-20 year</w:t>
      </w:r>
      <w:proofErr w:type="gramEnd"/>
      <w:r w:rsidRPr="001A3536">
        <w:rPr>
          <w:rFonts w:ascii="Times New Roman" w:hAnsi="Times New Roman" w:cs="Times New Roman"/>
        </w:rPr>
        <w:t xml:space="preserve"> FRI, intermediate fire as 41-150 year FRI, and infrequent fire as 151-300 year FRI</w:t>
      </w:r>
      <w:r w:rsidR="009A60F4" w:rsidRPr="001A3536">
        <w:rPr>
          <w:rFonts w:ascii="Times New Roman" w:hAnsi="Times New Roman" w:cs="Times New Roman"/>
        </w:rPr>
        <w:t>, based on LANDFIRE classifications</w:t>
      </w:r>
      <w:r w:rsidRPr="001A3536">
        <w:rPr>
          <w:rFonts w:ascii="Times New Roman" w:hAnsi="Times New Roman" w:cs="Times New Roman"/>
        </w:rPr>
        <w:t xml:space="preserve">. We calculated the FRS percentile of every pixel of a given fire frequency class and identified the 20 percent of pixels on either the fire-resistant or fire-vulnerable tails of the distribution within that fire frequency class. </w:t>
      </w:r>
    </w:p>
    <w:p w14:paraId="3198510F" w14:textId="76DFAF04" w:rsidR="00243C40" w:rsidRPr="001A3536" w:rsidRDefault="001B49E8">
      <w:pPr>
        <w:spacing w:line="480" w:lineRule="auto"/>
        <w:rPr>
          <w:rFonts w:ascii="Times New Roman" w:hAnsi="Times New Roman" w:cs="Times New Roman"/>
          <w:b/>
        </w:rPr>
      </w:pPr>
      <w:r w:rsidRPr="001A3536">
        <w:rPr>
          <w:rFonts w:ascii="Times New Roman" w:hAnsi="Times New Roman" w:cs="Times New Roman"/>
          <w:b/>
        </w:rPr>
        <w:t>Results</w:t>
      </w:r>
    </w:p>
    <w:p w14:paraId="3B6A7355" w14:textId="27003083"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 xml:space="preserve">The trait values for our 29 species (Table 1) were significantly correlated among bark thickness, tree height, and self-pruning, but less so amongst flammability traits of </w:t>
      </w:r>
      <w:r w:rsidR="0036492A">
        <w:rPr>
          <w:rFonts w:ascii="Times New Roman" w:hAnsi="Times New Roman" w:cs="Times New Roman"/>
        </w:rPr>
        <w:t>flame length</w:t>
      </w:r>
      <w:r w:rsidRPr="001A3536">
        <w:rPr>
          <w:rFonts w:ascii="Times New Roman" w:hAnsi="Times New Roman" w:cs="Times New Roman"/>
        </w:rPr>
        <w:t xml:space="preserve"> and flame duration (Fig. S1). Fire-resistance scores ranged from a high of 0.83 for </w:t>
      </w:r>
      <w:r w:rsidRPr="001A3536">
        <w:rPr>
          <w:rFonts w:ascii="Times New Roman" w:hAnsi="Times New Roman" w:cs="Times New Roman"/>
          <w:i/>
        </w:rPr>
        <w:t xml:space="preserve">Sequoia </w:t>
      </w:r>
      <w:r w:rsidRPr="001A3536">
        <w:rPr>
          <w:rFonts w:ascii="Times New Roman" w:hAnsi="Times New Roman" w:cs="Times New Roman"/>
          <w:i/>
        </w:rPr>
        <w:lastRenderedPageBreak/>
        <w:t>sempervirens</w:t>
      </w:r>
      <w:r w:rsidRPr="001A3536">
        <w:rPr>
          <w:rFonts w:ascii="Times New Roman" w:hAnsi="Times New Roman" w:cs="Times New Roman"/>
        </w:rPr>
        <w:t xml:space="preserve"> (coast redwood) to a low of 0.15 for </w:t>
      </w:r>
      <w:r w:rsidRPr="001A3536">
        <w:rPr>
          <w:rFonts w:ascii="Times New Roman" w:hAnsi="Times New Roman" w:cs="Times New Roman"/>
          <w:i/>
        </w:rPr>
        <w:t xml:space="preserve">Pinus edulis </w:t>
      </w:r>
      <w:r w:rsidRPr="001A3536">
        <w:rPr>
          <w:rFonts w:ascii="Times New Roman" w:hAnsi="Times New Roman" w:cs="Times New Roman"/>
        </w:rPr>
        <w:t xml:space="preserve">(piñon pine). The fire-resistance scores segregated ordinally into four groups which reflected our a priori knowledge of the species in question (Table 1, Fig. </w:t>
      </w:r>
      <w:r w:rsidR="00E73CAB" w:rsidRPr="001A3536">
        <w:rPr>
          <w:rFonts w:ascii="Times New Roman" w:hAnsi="Times New Roman" w:cs="Times New Roman"/>
        </w:rPr>
        <w:t>2</w:t>
      </w:r>
      <w:r w:rsidRPr="001A3536">
        <w:rPr>
          <w:rFonts w:ascii="Times New Roman" w:hAnsi="Times New Roman" w:cs="Times New Roman"/>
        </w:rPr>
        <w:t>). The five highest-ranking species inhabit historically frequent-fire ecosystems</w:t>
      </w:r>
      <w:ins w:id="99" w:author="Stevens, Jens T" w:date="2019-12-05T16:03:00Z">
        <w:r w:rsidR="004C6EED">
          <w:rPr>
            <w:rFonts w:ascii="Times New Roman" w:hAnsi="Times New Roman" w:cs="Times New Roman"/>
          </w:rPr>
          <w:t xml:space="preserve"> (e.g. Fire Regime Group 1)</w:t>
        </w:r>
      </w:ins>
      <w:r w:rsidRPr="001A3536">
        <w:rPr>
          <w:rFonts w:ascii="Times New Roman" w:hAnsi="Times New Roman" w:cs="Times New Roman"/>
        </w:rPr>
        <w:t xml:space="preserve"> and have well-documented fire scar records, including </w:t>
      </w:r>
      <w:r w:rsidRPr="001A3536">
        <w:rPr>
          <w:rFonts w:ascii="Times New Roman" w:hAnsi="Times New Roman" w:cs="Times New Roman"/>
          <w:i/>
        </w:rPr>
        <w:t xml:space="preserve">Pinus ponderosa </w:t>
      </w:r>
      <w:r w:rsidRPr="001A3536">
        <w:rPr>
          <w:rFonts w:ascii="Times New Roman" w:hAnsi="Times New Roman" w:cs="Times New Roman"/>
        </w:rPr>
        <w:t xml:space="preserve">and </w:t>
      </w:r>
      <w:proofErr w:type="spellStart"/>
      <w:r w:rsidRPr="001A3536">
        <w:rPr>
          <w:rFonts w:ascii="Times New Roman" w:hAnsi="Times New Roman" w:cs="Times New Roman"/>
          <w:i/>
        </w:rPr>
        <w:t>Sequoiadendron</w:t>
      </w:r>
      <w:proofErr w:type="spellEnd"/>
      <w:r w:rsidRPr="001A3536">
        <w:rPr>
          <w:rFonts w:ascii="Times New Roman" w:hAnsi="Times New Roman" w:cs="Times New Roman"/>
          <w:i/>
        </w:rPr>
        <w:t xml:space="preserve"> </w:t>
      </w:r>
      <w:proofErr w:type="spellStart"/>
      <w:r w:rsidRPr="001A3536">
        <w:rPr>
          <w:rFonts w:ascii="Times New Roman" w:hAnsi="Times New Roman" w:cs="Times New Roman"/>
          <w:i/>
        </w:rPr>
        <w:t>giganteum</w:t>
      </w:r>
      <w:proofErr w:type="spellEnd"/>
      <w:r w:rsidRPr="001A3536">
        <w:rPr>
          <w:rFonts w:ascii="Times New Roman" w:hAnsi="Times New Roman" w:cs="Times New Roman"/>
        </w:rPr>
        <w:t xml:space="preserve"> </w:t>
      </w:r>
      <w:r w:rsidRPr="001A3536">
        <w:rPr>
          <w:rFonts w:ascii="Times New Roman" w:hAnsi="Times New Roman" w:cs="Times New Roman"/>
        </w:rPr>
        <w:fldChar w:fldCharType="begin"/>
      </w:r>
      <w:r w:rsidRPr="001A3536">
        <w:rPr>
          <w:rFonts w:ascii="Times New Roman" w:hAnsi="Times New Roman" w:cs="Times New Roman"/>
        </w:rPr>
        <w:instrText>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sidRPr="001A3536">
        <w:rPr>
          <w:rFonts w:ascii="Times New Roman" w:hAnsi="Times New Roman" w:cs="Times New Roman"/>
        </w:rPr>
        <w:fldChar w:fldCharType="separate"/>
      </w:r>
      <w:bookmarkStart w:id="100" w:name="__Fieldmark__776_1933611393"/>
      <w:r w:rsidRPr="001A3536">
        <w:rPr>
          <w:rFonts w:ascii="Times New Roman" w:hAnsi="Times New Roman" w:cs="Times New Roman"/>
        </w:rPr>
        <w:t>(</w:t>
      </w:r>
      <w:bookmarkStart w:id="101" w:name="__Fieldmark__485_3841209476"/>
      <w:r w:rsidRPr="001A3536">
        <w:rPr>
          <w:rFonts w:ascii="Times New Roman" w:hAnsi="Times New Roman" w:cs="Times New Roman"/>
        </w:rPr>
        <w:t>FEIS 2013)</w:t>
      </w:r>
      <w:r w:rsidRPr="001A3536">
        <w:rPr>
          <w:rFonts w:ascii="Times New Roman" w:hAnsi="Times New Roman" w:cs="Times New Roman"/>
        </w:rPr>
        <w:fldChar w:fldCharType="end"/>
      </w:r>
      <w:bookmarkEnd w:id="100"/>
      <w:bookmarkEnd w:id="101"/>
      <w:r w:rsidR="00B314F8" w:rsidRPr="001A3536">
        <w:rPr>
          <w:rFonts w:ascii="Times New Roman" w:hAnsi="Times New Roman" w:cs="Times New Roman"/>
        </w:rPr>
        <w:t>.</w:t>
      </w:r>
      <w:r w:rsidRPr="001A3536">
        <w:rPr>
          <w:rStyle w:val="ListLabel1"/>
        </w:rPr>
        <w:t xml:space="preserve"> The next three species</w:t>
      </w:r>
      <w:r w:rsidR="002973C6">
        <w:rPr>
          <w:rStyle w:val="ListLabel1"/>
        </w:rPr>
        <w:t xml:space="preserve"> (</w:t>
      </w:r>
      <w:proofErr w:type="spellStart"/>
      <w:r w:rsidR="002973C6">
        <w:rPr>
          <w:rStyle w:val="ListLabel1"/>
          <w:i/>
        </w:rPr>
        <w:t>Larix</w:t>
      </w:r>
      <w:proofErr w:type="spellEnd"/>
      <w:r w:rsidR="002973C6">
        <w:rPr>
          <w:rStyle w:val="ListLabel1"/>
          <w:i/>
        </w:rPr>
        <w:t xml:space="preserve"> </w:t>
      </w:r>
      <w:proofErr w:type="spellStart"/>
      <w:r w:rsidR="002973C6">
        <w:rPr>
          <w:rStyle w:val="ListLabel1"/>
          <w:i/>
        </w:rPr>
        <w:t>occidentalis</w:t>
      </w:r>
      <w:proofErr w:type="spellEnd"/>
      <w:r w:rsidR="002973C6">
        <w:rPr>
          <w:rStyle w:val="ListLabel1"/>
        </w:rPr>
        <w:t xml:space="preserve">, </w:t>
      </w:r>
      <w:r w:rsidR="002973C6">
        <w:rPr>
          <w:rStyle w:val="ListLabel1"/>
          <w:i/>
        </w:rPr>
        <w:t xml:space="preserve">Pinus </w:t>
      </w:r>
      <w:proofErr w:type="spellStart"/>
      <w:r w:rsidR="002973C6">
        <w:rPr>
          <w:rStyle w:val="ListLabel1"/>
          <w:i/>
        </w:rPr>
        <w:t>monticola</w:t>
      </w:r>
      <w:proofErr w:type="spellEnd"/>
      <w:r w:rsidR="002973C6">
        <w:rPr>
          <w:rStyle w:val="ListLabel1"/>
        </w:rPr>
        <w:t xml:space="preserve">, and </w:t>
      </w:r>
      <w:proofErr w:type="spellStart"/>
      <w:r w:rsidR="007E237A">
        <w:rPr>
          <w:rStyle w:val="ListLabel1"/>
          <w:i/>
        </w:rPr>
        <w:t>Chamaecyparis</w:t>
      </w:r>
      <w:proofErr w:type="spellEnd"/>
      <w:r w:rsidR="007E237A">
        <w:rPr>
          <w:rStyle w:val="ListLabel1"/>
          <w:i/>
        </w:rPr>
        <w:t xml:space="preserve"> </w:t>
      </w:r>
      <w:proofErr w:type="spellStart"/>
      <w:r w:rsidR="007E237A">
        <w:rPr>
          <w:rStyle w:val="ListLabel1"/>
          <w:i/>
        </w:rPr>
        <w:t>lawsonii</w:t>
      </w:r>
      <w:proofErr w:type="spellEnd"/>
      <w:r w:rsidR="007E237A">
        <w:rPr>
          <w:rStyle w:val="ListLabel1"/>
        </w:rPr>
        <w:t>)</w:t>
      </w:r>
      <w:r w:rsidRPr="001A3536">
        <w:rPr>
          <w:rStyle w:val="ListLabel1"/>
        </w:rPr>
        <w:t xml:space="preserve"> are commonly found in </w:t>
      </w:r>
      <w:proofErr w:type="gramStart"/>
      <w:r w:rsidRPr="001A3536">
        <w:rPr>
          <w:rStyle w:val="ListLabel1"/>
        </w:rPr>
        <w:t>mixed-conifer</w:t>
      </w:r>
      <w:proofErr w:type="gramEnd"/>
      <w:r w:rsidRPr="001A3536">
        <w:rPr>
          <w:rStyle w:val="ListLabel1"/>
        </w:rPr>
        <w:t xml:space="preserve"> stands with historically frequent fire, but are rarely the dominant species in those stands. A large group of 11 species in the middle of the rankings includes many species found in more mesic mixed-conifer stands that often occupy shade-tolerant and late-seral niches, ranging from </w:t>
      </w:r>
      <w:proofErr w:type="spellStart"/>
      <w:r w:rsidRPr="001A3536">
        <w:rPr>
          <w:rFonts w:ascii="Times New Roman" w:hAnsi="Times New Roman" w:cs="Times New Roman"/>
          <w:i/>
        </w:rPr>
        <w:t>Calocedrus</w:t>
      </w:r>
      <w:proofErr w:type="spellEnd"/>
      <w:r w:rsidRPr="001A3536">
        <w:rPr>
          <w:rFonts w:ascii="Times New Roman" w:hAnsi="Times New Roman" w:cs="Times New Roman"/>
          <w:i/>
        </w:rPr>
        <w:t xml:space="preserve"> </w:t>
      </w:r>
      <w:proofErr w:type="spellStart"/>
      <w:r w:rsidRPr="001A3536">
        <w:rPr>
          <w:rFonts w:ascii="Times New Roman" w:hAnsi="Times New Roman" w:cs="Times New Roman"/>
          <w:i/>
        </w:rPr>
        <w:t>decurrens</w:t>
      </w:r>
      <w:proofErr w:type="spellEnd"/>
      <w:r w:rsidRPr="001A3536">
        <w:rPr>
          <w:rFonts w:ascii="Times New Roman" w:hAnsi="Times New Roman" w:cs="Times New Roman"/>
        </w:rPr>
        <w:t xml:space="preserve"> at the high end, a common secondary component of </w:t>
      </w:r>
      <w:r w:rsidRPr="001A3536">
        <w:rPr>
          <w:rFonts w:ascii="Times New Roman" w:hAnsi="Times New Roman" w:cs="Times New Roman"/>
          <w:i/>
        </w:rPr>
        <w:t>Pinus ponderosa</w:t>
      </w:r>
      <w:r w:rsidRPr="001A3536">
        <w:rPr>
          <w:rFonts w:ascii="Times New Roman" w:hAnsi="Times New Roman" w:cs="Times New Roman"/>
        </w:rPr>
        <w:t xml:space="preserve"> forests in California, to </w:t>
      </w:r>
      <w:r w:rsidRPr="001A3536">
        <w:rPr>
          <w:rFonts w:ascii="Times New Roman" w:hAnsi="Times New Roman" w:cs="Times New Roman"/>
          <w:i/>
        </w:rPr>
        <w:t xml:space="preserve">Pinus </w:t>
      </w:r>
      <w:proofErr w:type="spellStart"/>
      <w:r w:rsidRPr="001A3536">
        <w:rPr>
          <w:rFonts w:ascii="Times New Roman" w:hAnsi="Times New Roman" w:cs="Times New Roman"/>
          <w:i/>
        </w:rPr>
        <w:t>contorta</w:t>
      </w:r>
      <w:proofErr w:type="spellEnd"/>
      <w:r w:rsidRPr="001A3536">
        <w:rPr>
          <w:rFonts w:ascii="Times New Roman" w:hAnsi="Times New Roman" w:cs="Times New Roman"/>
        </w:rPr>
        <w:t xml:space="preserve"> at the low</w:t>
      </w:r>
      <w:r w:rsidR="00E73CAB" w:rsidRPr="001A3536">
        <w:rPr>
          <w:rFonts w:ascii="Times New Roman" w:hAnsi="Times New Roman" w:cs="Times New Roman"/>
        </w:rPr>
        <w:t>er</w:t>
      </w:r>
      <w:r w:rsidRPr="001A3536">
        <w:rPr>
          <w:rFonts w:ascii="Times New Roman" w:hAnsi="Times New Roman" w:cs="Times New Roman"/>
        </w:rPr>
        <w:t xml:space="preserve"> end, a borderline subalpine species that is known to </w:t>
      </w:r>
      <w:r w:rsidR="000F686A" w:rsidRPr="001A3536">
        <w:rPr>
          <w:rFonts w:ascii="Times New Roman" w:hAnsi="Times New Roman" w:cs="Times New Roman"/>
        </w:rPr>
        <w:t xml:space="preserve">have high post-fire mortality </w:t>
      </w:r>
      <w:r w:rsidRPr="001A3536">
        <w:rPr>
          <w:rFonts w:ascii="Times New Roman" w:hAnsi="Times New Roman" w:cs="Times New Roman"/>
        </w:rPr>
        <w:t xml:space="preserve">(Fig. </w:t>
      </w:r>
      <w:r w:rsidR="00E73CAB" w:rsidRPr="001A3536">
        <w:rPr>
          <w:rFonts w:ascii="Times New Roman" w:hAnsi="Times New Roman" w:cs="Times New Roman"/>
        </w:rPr>
        <w:t>2</w:t>
      </w:r>
      <w:r w:rsidRPr="001A3536">
        <w:rPr>
          <w:rFonts w:ascii="Times New Roman" w:hAnsi="Times New Roman" w:cs="Times New Roman"/>
        </w:rPr>
        <w:t xml:space="preserve">). Finally, the ten lowest-ranking species occupy marginal forests at either higher subalpine elevations (e.g., </w:t>
      </w:r>
      <w:proofErr w:type="spellStart"/>
      <w:r w:rsidRPr="001A3536">
        <w:rPr>
          <w:rFonts w:ascii="Times New Roman" w:hAnsi="Times New Roman" w:cs="Times New Roman"/>
          <w:i/>
        </w:rPr>
        <w:t>Abies</w:t>
      </w:r>
      <w:proofErr w:type="spellEnd"/>
      <w:r w:rsidRPr="001A3536">
        <w:rPr>
          <w:rFonts w:ascii="Times New Roman" w:hAnsi="Times New Roman" w:cs="Times New Roman"/>
          <w:i/>
        </w:rPr>
        <w:t xml:space="preserve"> </w:t>
      </w:r>
      <w:proofErr w:type="spellStart"/>
      <w:r w:rsidRPr="001A3536">
        <w:rPr>
          <w:rFonts w:ascii="Times New Roman" w:hAnsi="Times New Roman" w:cs="Times New Roman"/>
          <w:i/>
        </w:rPr>
        <w:t>lasiocarpa</w:t>
      </w:r>
      <w:proofErr w:type="spellEnd"/>
      <w:r w:rsidRPr="001A3536">
        <w:rPr>
          <w:rFonts w:ascii="Times New Roman" w:hAnsi="Times New Roman" w:cs="Times New Roman"/>
        </w:rPr>
        <w:t xml:space="preserve"> and </w:t>
      </w:r>
      <w:proofErr w:type="spellStart"/>
      <w:r w:rsidRPr="001A3536">
        <w:rPr>
          <w:rFonts w:ascii="Times New Roman" w:hAnsi="Times New Roman" w:cs="Times New Roman"/>
          <w:i/>
        </w:rPr>
        <w:t>Picea</w:t>
      </w:r>
      <w:proofErr w:type="spellEnd"/>
      <w:r w:rsidRPr="001A3536">
        <w:rPr>
          <w:rFonts w:ascii="Times New Roman" w:hAnsi="Times New Roman" w:cs="Times New Roman"/>
          <w:i/>
        </w:rPr>
        <w:t xml:space="preserve"> </w:t>
      </w:r>
      <w:proofErr w:type="spellStart"/>
      <w:r w:rsidRPr="001A3536">
        <w:rPr>
          <w:rFonts w:ascii="Times New Roman" w:hAnsi="Times New Roman" w:cs="Times New Roman"/>
          <w:i/>
        </w:rPr>
        <w:t>engelmannii</w:t>
      </w:r>
      <w:proofErr w:type="spellEnd"/>
      <w:r w:rsidRPr="001A3536">
        <w:rPr>
          <w:rFonts w:ascii="Times New Roman" w:hAnsi="Times New Roman" w:cs="Times New Roman"/>
        </w:rPr>
        <w:t xml:space="preserve">) or lower </w:t>
      </w:r>
      <w:r w:rsidR="002A151A">
        <w:rPr>
          <w:rFonts w:ascii="Times New Roman" w:hAnsi="Times New Roman" w:cs="Times New Roman"/>
        </w:rPr>
        <w:t>arid</w:t>
      </w:r>
      <w:r w:rsidR="002A151A" w:rsidRPr="001A3536">
        <w:rPr>
          <w:rFonts w:ascii="Times New Roman" w:hAnsi="Times New Roman" w:cs="Times New Roman"/>
        </w:rPr>
        <w:t xml:space="preserve"> </w:t>
      </w:r>
      <w:r w:rsidRPr="001A3536">
        <w:rPr>
          <w:rFonts w:ascii="Times New Roman" w:hAnsi="Times New Roman" w:cs="Times New Roman"/>
        </w:rPr>
        <w:t xml:space="preserve">elevations (e.g., </w:t>
      </w:r>
      <w:proofErr w:type="spellStart"/>
      <w:r w:rsidRPr="001A3536">
        <w:rPr>
          <w:rFonts w:ascii="Times New Roman" w:hAnsi="Times New Roman" w:cs="Times New Roman"/>
          <w:i/>
        </w:rPr>
        <w:t>Juniperus</w:t>
      </w:r>
      <w:proofErr w:type="spellEnd"/>
      <w:r w:rsidRPr="001A3536">
        <w:rPr>
          <w:rFonts w:ascii="Times New Roman" w:hAnsi="Times New Roman" w:cs="Times New Roman"/>
          <w:i/>
        </w:rPr>
        <w:t xml:space="preserve"> </w:t>
      </w:r>
      <w:proofErr w:type="spellStart"/>
      <w:r w:rsidRPr="001A3536">
        <w:rPr>
          <w:rFonts w:ascii="Times New Roman" w:hAnsi="Times New Roman" w:cs="Times New Roman"/>
          <w:i/>
        </w:rPr>
        <w:t>scopulorum</w:t>
      </w:r>
      <w:proofErr w:type="spellEnd"/>
      <w:r w:rsidRPr="001A3536">
        <w:rPr>
          <w:rFonts w:ascii="Times New Roman" w:hAnsi="Times New Roman" w:cs="Times New Roman"/>
        </w:rPr>
        <w:t xml:space="preserve"> and </w:t>
      </w:r>
      <w:r w:rsidRPr="001A3536">
        <w:rPr>
          <w:rFonts w:ascii="Times New Roman" w:hAnsi="Times New Roman" w:cs="Times New Roman"/>
          <w:i/>
        </w:rPr>
        <w:t>Pinus edulis</w:t>
      </w:r>
      <w:r w:rsidRPr="001A3536">
        <w:rPr>
          <w:rFonts w:ascii="Times New Roman" w:hAnsi="Times New Roman" w:cs="Times New Roman"/>
        </w:rPr>
        <w:t>) where fires are</w:t>
      </w:r>
      <w:r w:rsidR="00E73CAB" w:rsidRPr="001A3536">
        <w:rPr>
          <w:rFonts w:ascii="Times New Roman" w:hAnsi="Times New Roman" w:cs="Times New Roman"/>
        </w:rPr>
        <w:t xml:space="preserve"> historically</w:t>
      </w:r>
      <w:r w:rsidRPr="001A3536">
        <w:rPr>
          <w:rFonts w:ascii="Times New Roman" w:hAnsi="Times New Roman" w:cs="Times New Roman"/>
        </w:rPr>
        <w:t xml:space="preserve"> </w:t>
      </w:r>
      <w:r w:rsidR="00E73CAB" w:rsidRPr="001A3536">
        <w:rPr>
          <w:rFonts w:ascii="Times New Roman" w:hAnsi="Times New Roman" w:cs="Times New Roman"/>
        </w:rPr>
        <w:t>less common</w:t>
      </w:r>
      <w:r w:rsidRPr="001A3536">
        <w:rPr>
          <w:rFonts w:ascii="Times New Roman" w:hAnsi="Times New Roman" w:cs="Times New Roman"/>
        </w:rPr>
        <w:t>.</w:t>
      </w:r>
    </w:p>
    <w:p w14:paraId="7DD75745" w14:textId="4B3B9EE6"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 xml:space="preserve">Community fire resistance (FRS) varied across the </w:t>
      </w:r>
      <w:del w:id="102" w:author="Stevens, Jens T" w:date="2019-12-06T13:00:00Z">
        <w:r w:rsidRPr="001A3536" w:rsidDel="00905E58">
          <w:rPr>
            <w:rFonts w:ascii="Times New Roman" w:hAnsi="Times New Roman" w:cs="Times New Roman"/>
          </w:rPr>
          <w:delText xml:space="preserve">landscape </w:delText>
        </w:r>
      </w:del>
      <w:ins w:id="103" w:author="Stevens, Jens T" w:date="2019-12-06T13:00:00Z">
        <w:r w:rsidR="00905E58">
          <w:rPr>
            <w:rFonts w:ascii="Times New Roman" w:hAnsi="Times New Roman" w:cs="Times New Roman"/>
          </w:rPr>
          <w:t>western United States</w:t>
        </w:r>
        <w:r w:rsidR="00905E58" w:rsidRPr="001A3536">
          <w:rPr>
            <w:rFonts w:ascii="Times New Roman" w:hAnsi="Times New Roman" w:cs="Times New Roman"/>
          </w:rPr>
          <w:t xml:space="preserve"> </w:t>
        </w:r>
      </w:ins>
      <w:r w:rsidRPr="001A3536">
        <w:rPr>
          <w:rFonts w:ascii="Times New Roman" w:hAnsi="Times New Roman" w:cs="Times New Roman"/>
        </w:rPr>
        <w:t xml:space="preserve">(Fig. </w:t>
      </w:r>
      <w:r w:rsidR="00394AA5" w:rsidRPr="001A3536">
        <w:rPr>
          <w:rFonts w:ascii="Times New Roman" w:hAnsi="Times New Roman" w:cs="Times New Roman"/>
        </w:rPr>
        <w:t>3</w:t>
      </w:r>
      <w:proofErr w:type="gramStart"/>
      <w:r w:rsidRPr="001A3536">
        <w:rPr>
          <w:rFonts w:ascii="Times New Roman" w:hAnsi="Times New Roman" w:cs="Times New Roman"/>
        </w:rPr>
        <w:t>), and</w:t>
      </w:r>
      <w:proofErr w:type="gramEnd"/>
      <w:r w:rsidRPr="001A3536">
        <w:rPr>
          <w:rFonts w:ascii="Times New Roman" w:hAnsi="Times New Roman" w:cs="Times New Roman"/>
        </w:rPr>
        <w:t xml:space="preserve"> was </w:t>
      </w:r>
      <w:del w:id="104" w:author="Stevens, Jens T" w:date="2019-12-05T16:05:00Z">
        <w:r w:rsidRPr="001A3536" w:rsidDel="004C6EED">
          <w:rPr>
            <w:rFonts w:ascii="Times New Roman" w:hAnsi="Times New Roman" w:cs="Times New Roman"/>
          </w:rPr>
          <w:delText xml:space="preserve">generally </w:delText>
        </w:r>
      </w:del>
      <w:r w:rsidRPr="001A3536">
        <w:rPr>
          <w:rFonts w:ascii="Times New Roman" w:hAnsi="Times New Roman" w:cs="Times New Roman"/>
        </w:rPr>
        <w:t>consistent with LANDFIRE estimates of fire regime group (FRG; Fig. S</w:t>
      </w:r>
      <w:r w:rsidR="00394AA5" w:rsidRPr="001A3536">
        <w:rPr>
          <w:rFonts w:ascii="Times New Roman" w:hAnsi="Times New Roman" w:cs="Times New Roman"/>
        </w:rPr>
        <w:t>2</w:t>
      </w:r>
      <w:r w:rsidRPr="001A3536">
        <w:rPr>
          <w:rFonts w:ascii="Times New Roman" w:hAnsi="Times New Roman" w:cs="Times New Roman"/>
        </w:rPr>
        <w:t>) and fire return interval (FRI; Fig. S</w:t>
      </w:r>
      <w:r w:rsidR="00394AA5" w:rsidRPr="001A3536">
        <w:rPr>
          <w:rFonts w:ascii="Times New Roman" w:hAnsi="Times New Roman" w:cs="Times New Roman"/>
        </w:rPr>
        <w:t>3</w:t>
      </w:r>
      <w:r w:rsidRPr="001A3536">
        <w:rPr>
          <w:rFonts w:ascii="Times New Roman" w:hAnsi="Times New Roman" w:cs="Times New Roman"/>
        </w:rPr>
        <w:t xml:space="preserve">). FRS was greater in FRG 1 (frequent) than either of the other FRG’s analyzed (Fig. </w:t>
      </w:r>
      <w:r w:rsidR="00394AA5" w:rsidRPr="001A3536">
        <w:rPr>
          <w:rFonts w:ascii="Times New Roman" w:hAnsi="Times New Roman" w:cs="Times New Roman"/>
        </w:rPr>
        <w:t>4</w:t>
      </w:r>
      <w:r w:rsidR="000F3F54" w:rsidRPr="001A3536">
        <w:rPr>
          <w:rFonts w:ascii="Times New Roman" w:hAnsi="Times New Roman" w:cs="Times New Roman"/>
        </w:rPr>
        <w:t>; t = -115.1, df = 96205, P&lt;0.0001</w:t>
      </w:r>
      <w:r w:rsidRPr="001A3536">
        <w:rPr>
          <w:rFonts w:ascii="Times New Roman" w:hAnsi="Times New Roman" w:cs="Times New Roman"/>
        </w:rPr>
        <w:t xml:space="preserve">). FRS also decreased significantly with increasing FRI (Fig. </w:t>
      </w:r>
      <w:r w:rsidR="00394AA5" w:rsidRPr="001A3536">
        <w:rPr>
          <w:rFonts w:ascii="Times New Roman" w:hAnsi="Times New Roman" w:cs="Times New Roman"/>
        </w:rPr>
        <w:t>4</w:t>
      </w:r>
      <w:r w:rsidRPr="001A3536">
        <w:rPr>
          <w:rFonts w:ascii="Times New Roman" w:hAnsi="Times New Roman" w:cs="Times New Roman"/>
        </w:rPr>
        <w:t xml:space="preserve">; t=-54.54, df=134451, P&lt;0.0001), however the median FRS increased in the longest FRI class (greater than 300 years, classified as 500 years in our regression analysis; Fig. </w:t>
      </w:r>
      <w:r w:rsidR="00394AA5" w:rsidRPr="001A3536">
        <w:rPr>
          <w:rFonts w:ascii="Times New Roman" w:hAnsi="Times New Roman" w:cs="Times New Roman"/>
        </w:rPr>
        <w:t>4</w:t>
      </w:r>
      <w:r w:rsidRPr="001A3536">
        <w:rPr>
          <w:rFonts w:ascii="Times New Roman" w:hAnsi="Times New Roman" w:cs="Times New Roman"/>
        </w:rPr>
        <w:t xml:space="preserve">). </w:t>
      </w:r>
    </w:p>
    <w:p w14:paraId="3C09EFA5" w14:textId="2E19EECF" w:rsidR="00481908" w:rsidRPr="001A3536" w:rsidRDefault="00481908">
      <w:pPr>
        <w:spacing w:line="480" w:lineRule="auto"/>
        <w:ind w:firstLine="720"/>
        <w:rPr>
          <w:rFonts w:ascii="Times New Roman" w:hAnsi="Times New Roman" w:cs="Times New Roman"/>
        </w:rPr>
      </w:pPr>
      <w:r w:rsidRPr="001A3536">
        <w:rPr>
          <w:rFonts w:ascii="Times New Roman" w:hAnsi="Times New Roman" w:cs="Times New Roman"/>
        </w:rPr>
        <w:lastRenderedPageBreak/>
        <w:t xml:space="preserve">Some regions with long FRI’s (Fig. S3) were identified in our mismatched fire regime analysis as having more </w:t>
      </w:r>
      <w:r w:rsidR="00240335" w:rsidRPr="001A3536">
        <w:rPr>
          <w:rFonts w:ascii="Times New Roman" w:hAnsi="Times New Roman" w:cs="Times New Roman"/>
        </w:rPr>
        <w:t>fire-resistant</w:t>
      </w:r>
      <w:r w:rsidRPr="001A3536">
        <w:rPr>
          <w:rFonts w:ascii="Times New Roman" w:hAnsi="Times New Roman" w:cs="Times New Roman"/>
        </w:rPr>
        <w:t xml:space="preserve"> </w:t>
      </w:r>
      <w:r w:rsidR="00240335" w:rsidRPr="001A3536">
        <w:rPr>
          <w:rFonts w:ascii="Times New Roman" w:hAnsi="Times New Roman" w:cs="Times New Roman"/>
        </w:rPr>
        <w:t xml:space="preserve">modern </w:t>
      </w:r>
      <w:r w:rsidRPr="001A3536">
        <w:rPr>
          <w:rFonts w:ascii="Times New Roman" w:hAnsi="Times New Roman" w:cs="Times New Roman"/>
        </w:rPr>
        <w:t>communities than independent assessments of fire regimes would suggest (</w:t>
      </w:r>
      <w:r w:rsidR="00240335" w:rsidRPr="001A3536">
        <w:rPr>
          <w:rFonts w:ascii="Times New Roman" w:hAnsi="Times New Roman" w:cs="Times New Roman"/>
        </w:rPr>
        <w:t>Fig.</w:t>
      </w:r>
      <w:r w:rsidRPr="001A3536">
        <w:rPr>
          <w:rFonts w:ascii="Times New Roman" w:hAnsi="Times New Roman" w:cs="Times New Roman"/>
        </w:rPr>
        <w:t xml:space="preserve"> 5). </w:t>
      </w:r>
      <w:r w:rsidR="00240335" w:rsidRPr="001A3536">
        <w:rPr>
          <w:rFonts w:ascii="Times New Roman" w:hAnsi="Times New Roman" w:cs="Times New Roman"/>
        </w:rPr>
        <w:t>This is particularly true on the west slopes of the Cascade Range and inner Coast Range of Oregon (Fig. 5). Fire-resistant communities with intermediate rather than long FRI’s tended to be located on the margins of the Columbia Plateau and the Colorado Front Range (Fig. 5). Conversely, the most fire-intolerant modern communities with short FRI’s tended to be located on arid woodland margins and in mixed-conifer stands in the Southwest, mixed-conifer stands of California, and mixed ponderosa pine-lodgepole pine stands of eastern Oregon (Fig. 5).</w:t>
      </w:r>
    </w:p>
    <w:p w14:paraId="1612136F" w14:textId="497E5766" w:rsidR="00240335" w:rsidRPr="001A3536" w:rsidRDefault="00240335" w:rsidP="00481908">
      <w:pPr>
        <w:spacing w:line="480" w:lineRule="auto"/>
        <w:rPr>
          <w:rFonts w:ascii="Times New Roman" w:hAnsi="Times New Roman" w:cs="Times New Roman"/>
          <w:b/>
        </w:rPr>
      </w:pPr>
    </w:p>
    <w:p w14:paraId="27DE554D" w14:textId="4D000D7B" w:rsidR="00481908" w:rsidRPr="001A3536" w:rsidRDefault="00481908" w:rsidP="00481908">
      <w:pPr>
        <w:spacing w:line="480" w:lineRule="auto"/>
        <w:rPr>
          <w:rFonts w:ascii="Times New Roman" w:hAnsi="Times New Roman" w:cs="Times New Roman"/>
          <w:b/>
        </w:rPr>
      </w:pPr>
      <w:r w:rsidRPr="001A3536">
        <w:rPr>
          <w:rFonts w:ascii="Times New Roman" w:hAnsi="Times New Roman" w:cs="Times New Roman"/>
          <w:b/>
        </w:rPr>
        <w:t>Discussion</w:t>
      </w:r>
    </w:p>
    <w:p w14:paraId="7B7B3BFE" w14:textId="00860B9F" w:rsidR="00481908" w:rsidRPr="001A3536" w:rsidRDefault="00481908" w:rsidP="00481908">
      <w:pPr>
        <w:spacing w:line="480" w:lineRule="auto"/>
        <w:ind w:firstLine="720"/>
        <w:rPr>
          <w:rFonts w:ascii="Times New Roman" w:hAnsi="Times New Roman" w:cs="Times New Roman"/>
        </w:rPr>
      </w:pPr>
      <w:r w:rsidRPr="001A3536">
        <w:rPr>
          <w:rFonts w:ascii="Times New Roman" w:hAnsi="Times New Roman" w:cs="Times New Roman"/>
        </w:rPr>
        <w:t xml:space="preserve">By mapping functional traits across a landscape and comparing patterns with independent data on relevant ecosystem processes, we illustrate how functional trait biogeography can be used to construct spatial layers of geographic niche environments (in this case, adaptive niches structured by fire). Such approaches promise to be valuable for “scaling-up” functional traits to better understand ecosystem </w:t>
      </w:r>
      <w:r w:rsidR="00240335" w:rsidRPr="001A3536">
        <w:rPr>
          <w:rFonts w:ascii="Times New Roman" w:hAnsi="Times New Roman" w:cs="Times New Roman"/>
        </w:rPr>
        <w:t xml:space="preserve">processes </w:t>
      </w:r>
      <w:r w:rsidR="00240335" w:rsidRPr="001A3536">
        <w:rPr>
          <w:rFonts w:ascii="Times New Roman" w:hAnsi="Times New Roman" w:cs="Times New Roman"/>
        </w:rPr>
        <w:fldChar w:fldCharType="begin"/>
      </w:r>
      <w:r w:rsidR="00240335" w:rsidRPr="001A3536">
        <w:rPr>
          <w:rFonts w:ascii="Times New Roman" w:hAnsi="Times New Roman" w:cs="Times New Roman"/>
        </w:rPr>
        <w:instrText xml:space="preserve"> 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rsidR="00240335" w:rsidRPr="001A3536">
        <w:rPr>
          <w:rFonts w:ascii="Times New Roman" w:hAnsi="Times New Roman" w:cs="Times New Roman"/>
        </w:rPr>
        <w:fldChar w:fldCharType="separate"/>
      </w:r>
      <w:r w:rsidR="00240335" w:rsidRPr="001A3536">
        <w:rPr>
          <w:rFonts w:ascii="Times New Roman" w:hAnsi="Times New Roman" w:cs="Times New Roman"/>
          <w:noProof/>
        </w:rPr>
        <w:t>(Funk et al., 2017)</w:t>
      </w:r>
      <w:r w:rsidR="00240335" w:rsidRPr="001A3536">
        <w:rPr>
          <w:rFonts w:ascii="Times New Roman" w:hAnsi="Times New Roman" w:cs="Times New Roman"/>
        </w:rPr>
        <w:fldChar w:fldCharType="end"/>
      </w:r>
      <w:r w:rsidR="00240335" w:rsidRPr="001A3536">
        <w:rPr>
          <w:rFonts w:ascii="Times New Roman" w:hAnsi="Times New Roman" w:cs="Times New Roman"/>
        </w:rPr>
        <w:t>.</w:t>
      </w:r>
      <w:r w:rsidRPr="001A3536">
        <w:rPr>
          <w:rFonts w:ascii="Times New Roman" w:hAnsi="Times New Roman" w:cs="Times New Roman"/>
        </w:rPr>
        <w:t xml:space="preserve"> In this </w:t>
      </w:r>
      <w:r w:rsidR="00240335" w:rsidRPr="001A3536">
        <w:rPr>
          <w:rFonts w:ascii="Times New Roman" w:hAnsi="Times New Roman" w:cs="Times New Roman"/>
        </w:rPr>
        <w:t>study</w:t>
      </w:r>
      <w:r w:rsidRPr="001A3536">
        <w:rPr>
          <w:rFonts w:ascii="Times New Roman" w:hAnsi="Times New Roman" w:cs="Times New Roman"/>
        </w:rPr>
        <w:t xml:space="preserve">, </w:t>
      </w:r>
      <w:r w:rsidRPr="001A3536">
        <w:rPr>
          <w:rStyle w:val="ListLabel1"/>
        </w:rPr>
        <w:t xml:space="preserve">changes to those processes, such as increasing fire frequency with climate change or increases in fuel loads that promote high-severity fire, may result in niche shifts that result in further disequilibrium between environmental conditions and the adaptive traits of the community. Functional traits such as those that confer fire resistance are </w:t>
      </w:r>
      <w:r w:rsidRPr="001A3536">
        <w:rPr>
          <w:rFonts w:ascii="Times New Roman" w:hAnsi="Times New Roman" w:cs="Times New Roman"/>
          <w:i/>
        </w:rPr>
        <w:t>adaptive</w:t>
      </w:r>
      <w:r w:rsidRPr="001A3536">
        <w:rPr>
          <w:rFonts w:ascii="Times New Roman" w:hAnsi="Times New Roman" w:cs="Times New Roman"/>
        </w:rPr>
        <w:t xml:space="preserve"> under certain </w:t>
      </w:r>
      <w:r w:rsidR="00240335" w:rsidRPr="001A3536">
        <w:rPr>
          <w:rFonts w:ascii="Times New Roman" w:hAnsi="Times New Roman" w:cs="Times New Roman"/>
        </w:rPr>
        <w:t xml:space="preserve">conditions </w:t>
      </w:r>
      <w:r w:rsidR="00240335" w:rsidRPr="001A3536">
        <w:rPr>
          <w:rFonts w:ascii="Times New Roman" w:hAnsi="Times New Roman" w:cs="Times New Roman"/>
        </w:rPr>
        <w:fldChar w:fldCharType="begin"/>
      </w:r>
      <w:r w:rsidR="00240335" w:rsidRPr="001A3536">
        <w:rPr>
          <w:rFonts w:ascii="Times New Roman" w:hAnsi="Times New Roman" w:cs="Times New Roman"/>
        </w:rPr>
        <w:instrText xml:space="preserve"> ADDIN EN.CITE &lt;EndNote&gt;&lt;Cite&gt;&lt;Author&gt;Schwilk&lt;/Author&gt;&lt;Year&gt;2001&lt;/Year&gt;&lt;RecNum&gt;3059&lt;/RecNum&gt;&lt;DisplayText&gt;(Schwilk &amp;amp; Ackerly, 2001)&lt;/DisplayText&gt;&lt;record&gt;&lt;rec-number&gt;3059&lt;/rec-number&gt;&lt;foreign-keys&gt;&lt;key app="EN" db-id="w0ppaavf8t2zvwe9f0oxa5rcervz0wedp050" timestamp="1455145774"&gt;3059&lt;/key&gt;&lt;/foreign-keys&gt;&lt;ref-type name="Journal Article"&gt;17&lt;/ref-type&gt;&lt;contributors&gt;&lt;authors&gt;&lt;author&gt;Schwilk, Dylan W.&lt;/author&gt;&lt;author&gt;Ackerly, David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00240335" w:rsidRPr="001A3536">
        <w:rPr>
          <w:rFonts w:ascii="Times New Roman" w:hAnsi="Times New Roman" w:cs="Times New Roman"/>
        </w:rPr>
        <w:fldChar w:fldCharType="separate"/>
      </w:r>
      <w:r w:rsidR="00240335" w:rsidRPr="001A3536">
        <w:rPr>
          <w:rFonts w:ascii="Times New Roman" w:hAnsi="Times New Roman" w:cs="Times New Roman"/>
          <w:noProof/>
        </w:rPr>
        <w:t>(Schwilk &amp; Ackerly, 2001)</w:t>
      </w:r>
      <w:r w:rsidR="00240335" w:rsidRPr="001A3536">
        <w:rPr>
          <w:rFonts w:ascii="Times New Roman" w:hAnsi="Times New Roman" w:cs="Times New Roman"/>
        </w:rPr>
        <w:fldChar w:fldCharType="end"/>
      </w:r>
      <w:r w:rsidR="00240335" w:rsidRPr="001A3536">
        <w:rPr>
          <w:rFonts w:ascii="Times New Roman" w:hAnsi="Times New Roman" w:cs="Times New Roman"/>
        </w:rPr>
        <w:t xml:space="preserve">, but may not be </w:t>
      </w:r>
      <w:r w:rsidRPr="001A3536">
        <w:rPr>
          <w:rFonts w:ascii="Times New Roman" w:hAnsi="Times New Roman" w:cs="Times New Roman"/>
          <w:i/>
        </w:rPr>
        <w:t>adapted</w:t>
      </w:r>
      <w:r w:rsidRPr="001A3536">
        <w:rPr>
          <w:rFonts w:ascii="Times New Roman" w:hAnsi="Times New Roman" w:cs="Times New Roman"/>
        </w:rPr>
        <w:t xml:space="preserve"> to future conditions</w:t>
      </w:r>
      <w:ins w:id="105" w:author="Stevens, Jens T" w:date="2019-12-05T16:34:00Z">
        <w:r w:rsidR="00506F66">
          <w:rPr>
            <w:rFonts w:ascii="Times New Roman" w:hAnsi="Times New Roman" w:cs="Times New Roman"/>
          </w:rPr>
          <w:t xml:space="preserve"> </w:t>
        </w:r>
      </w:ins>
      <w:r w:rsidR="00506F66">
        <w:rPr>
          <w:rFonts w:ascii="Times New Roman" w:hAnsi="Times New Roman" w:cs="Times New Roman"/>
        </w:rPr>
        <w:fldChar w:fldCharType="begin">
          <w:fldData xml:space="preserve">PEVuZE5vdGU+PENpdGU+PEF1dGhvcj5LZWVsZXk8L0F1dGhvcj48WWVhcj4yMDExPC9ZZWFyPjxS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</w:fldData>
        </w:fldChar>
      </w:r>
      <w:r w:rsidR="00506F66">
        <w:rPr>
          <w:rFonts w:ascii="Times New Roman" w:hAnsi="Times New Roman" w:cs="Times New Roman"/>
        </w:rPr>
        <w:instrText xml:space="preserve"> ADDIN EN.CITE </w:instrText>
      </w:r>
      <w:r w:rsidR="00506F66">
        <w:rPr>
          <w:rFonts w:ascii="Times New Roman" w:hAnsi="Times New Roman" w:cs="Times New Roman"/>
        </w:rPr>
        <w:fldChar w:fldCharType="begin">
          <w:fldData xml:space="preserve">PEVuZE5vdGU+PENpdGU+PEF1dGhvcj5LZWVsZXk8L0F1dGhvcj48WWVhcj4yMDExPC9ZZWFyPjxS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</w:fldData>
        </w:fldChar>
      </w:r>
      <w:r w:rsidR="00506F66">
        <w:rPr>
          <w:rFonts w:ascii="Times New Roman" w:hAnsi="Times New Roman" w:cs="Times New Roman"/>
        </w:rPr>
        <w:instrText xml:space="preserve"> ADDIN EN.CITE.DATA </w:instrText>
      </w:r>
      <w:r w:rsidR="00506F66">
        <w:rPr>
          <w:rFonts w:ascii="Times New Roman" w:hAnsi="Times New Roman" w:cs="Times New Roman"/>
        </w:rPr>
      </w:r>
      <w:r w:rsidR="00506F66">
        <w:rPr>
          <w:rFonts w:ascii="Times New Roman" w:hAnsi="Times New Roman" w:cs="Times New Roman"/>
        </w:rPr>
        <w:fldChar w:fldCharType="end"/>
      </w:r>
      <w:r w:rsidR="00506F66">
        <w:rPr>
          <w:rFonts w:ascii="Times New Roman" w:hAnsi="Times New Roman" w:cs="Times New Roman"/>
        </w:rPr>
      </w:r>
      <w:r w:rsidR="00506F66">
        <w:rPr>
          <w:rFonts w:ascii="Times New Roman" w:hAnsi="Times New Roman" w:cs="Times New Roman"/>
        </w:rPr>
        <w:fldChar w:fldCharType="separate"/>
      </w:r>
      <w:r w:rsidR="00506F66">
        <w:rPr>
          <w:rFonts w:ascii="Times New Roman" w:hAnsi="Times New Roman" w:cs="Times New Roman"/>
          <w:noProof/>
        </w:rPr>
        <w:t>(Keeley et al., 2011)</w:t>
      </w:r>
      <w:r w:rsidR="00506F66">
        <w:rPr>
          <w:rFonts w:ascii="Times New Roman" w:hAnsi="Times New Roman" w:cs="Times New Roman"/>
        </w:rPr>
        <w:fldChar w:fldCharType="end"/>
      </w:r>
      <w:r w:rsidRPr="001A3536">
        <w:rPr>
          <w:rFonts w:ascii="Times New Roman" w:hAnsi="Times New Roman" w:cs="Times New Roman"/>
        </w:rPr>
        <w:t>. Thus, incorporating functional traits into biogeographic studies provides a direct link to the adaptive processes relevant to sustain particular species under a rapidly changing environment.</w:t>
      </w:r>
      <w:ins w:id="106" w:author="Stevens, Jens T" w:date="2019-12-06T11:47:00Z">
        <w:r w:rsidR="006D3B3B">
          <w:rPr>
            <w:rFonts w:ascii="Times New Roman" w:hAnsi="Times New Roman" w:cs="Times New Roman"/>
          </w:rPr>
          <w:t xml:space="preserve"> In this study, we </w:t>
        </w:r>
        <w:r w:rsidR="006D3B3B">
          <w:rPr>
            <w:rFonts w:ascii="Times New Roman" w:hAnsi="Times New Roman" w:cs="Times New Roman"/>
          </w:rPr>
          <w:lastRenderedPageBreak/>
          <w:t xml:space="preserve">provide </w:t>
        </w:r>
      </w:ins>
      <w:ins w:id="107" w:author="Stevens, Jens T" w:date="2019-12-06T11:48:00Z">
        <w:r w:rsidR="006D3B3B">
          <w:rPr>
            <w:rFonts w:ascii="Times New Roman" w:hAnsi="Times New Roman" w:cs="Times New Roman"/>
          </w:rPr>
          <w:t>that direct</w:t>
        </w:r>
      </w:ins>
      <w:ins w:id="108" w:author="Stevens, Jens T" w:date="2019-12-06T11:47:00Z">
        <w:r w:rsidR="006D3B3B">
          <w:rPr>
            <w:rFonts w:ascii="Times New Roman" w:hAnsi="Times New Roman" w:cs="Times New Roman"/>
          </w:rPr>
          <w:t xml:space="preserve"> link between traits that are adaptive to surviving relatively frequent low-moderate intensity surface fire</w:t>
        </w:r>
      </w:ins>
      <w:ins w:id="109" w:author="Stevens, Jens T" w:date="2019-12-06T11:48:00Z">
        <w:r w:rsidR="006D3B3B">
          <w:rPr>
            <w:rFonts w:ascii="Times New Roman" w:hAnsi="Times New Roman" w:cs="Times New Roman"/>
          </w:rPr>
          <w:t xml:space="preserve"> (Fig. 3)</w:t>
        </w:r>
      </w:ins>
      <w:ins w:id="110" w:author="Stevens, Jens T" w:date="2019-12-06T11:47:00Z">
        <w:r w:rsidR="006D3B3B">
          <w:rPr>
            <w:rFonts w:ascii="Times New Roman" w:hAnsi="Times New Roman" w:cs="Times New Roman"/>
          </w:rPr>
          <w:t xml:space="preserve">, and </w:t>
        </w:r>
      </w:ins>
      <w:ins w:id="111" w:author="Stevens, Jens T" w:date="2019-12-06T11:48:00Z">
        <w:r w:rsidR="006D3B3B">
          <w:rPr>
            <w:rFonts w:ascii="Times New Roman" w:hAnsi="Times New Roman" w:cs="Times New Roman"/>
          </w:rPr>
          <w:t xml:space="preserve">the prevalence of historical surface fire in those forest community types (Fig. 4). </w:t>
        </w:r>
      </w:ins>
    </w:p>
    <w:p w14:paraId="493BF8A3" w14:textId="287BC7BA" w:rsidR="00243C40" w:rsidRPr="001A3536" w:rsidRDefault="008A6B2B">
      <w:pPr>
        <w:spacing w:line="480" w:lineRule="auto"/>
        <w:ind w:firstLine="720"/>
        <w:rPr>
          <w:rFonts w:ascii="Times New Roman" w:hAnsi="Times New Roman" w:cs="Times New Roman"/>
        </w:rPr>
      </w:pPr>
      <w:r w:rsidRPr="001A3536">
        <w:rPr>
          <w:rFonts w:ascii="Times New Roman" w:hAnsi="Times New Roman" w:cs="Times New Roman"/>
        </w:rPr>
        <w:t xml:space="preserve">While the spatial patterns of fire-resistant communities we identified </w:t>
      </w:r>
      <w:del w:id="112" w:author="Stevens, Jens T" w:date="2019-12-06T11:49:00Z">
        <w:r w:rsidRPr="001A3536" w:rsidDel="006D3B3B">
          <w:rPr>
            <w:rFonts w:ascii="Times New Roman" w:hAnsi="Times New Roman" w:cs="Times New Roman"/>
          </w:rPr>
          <w:delText xml:space="preserve">(Fig. 3) </w:delText>
        </w:r>
      </w:del>
      <w:r w:rsidRPr="001A3536">
        <w:rPr>
          <w:rFonts w:ascii="Times New Roman" w:hAnsi="Times New Roman" w:cs="Times New Roman"/>
        </w:rPr>
        <w:t>are generally congruent with prior assessments of western fire regimes</w:t>
      </w:r>
      <w:del w:id="113" w:author="Stevens, Jens T" w:date="2019-12-06T11:49:00Z">
        <w:r w:rsidRPr="001A3536" w:rsidDel="006D3B3B">
          <w:rPr>
            <w:rFonts w:ascii="Times New Roman" w:hAnsi="Times New Roman" w:cs="Times New Roman"/>
          </w:rPr>
          <w:delText xml:space="preserve"> (Fig. 4)</w:delText>
        </w:r>
      </w:del>
      <w:r w:rsidRPr="001A3536">
        <w:rPr>
          <w:rFonts w:ascii="Times New Roman" w:hAnsi="Times New Roman" w:cs="Times New Roman"/>
        </w:rPr>
        <w:t xml:space="preserve">, locations where communities appear relatively mismatched to fire regimes (Fig. 5) are instructive of the ecology underlying the biogeographic patterns. For instance, </w:t>
      </w:r>
      <w:r w:rsidR="001B49E8" w:rsidRPr="001A3536">
        <w:rPr>
          <w:rFonts w:ascii="Times New Roman" w:hAnsi="Times New Roman" w:cs="Times New Roman"/>
        </w:rPr>
        <w:t xml:space="preserve">FRI values &gt;300 years (generally associated with FRG 5) are common in the western slopes of the Cascade Range in the Pacific Northwest, where forest biomass is very high but high precipitation and atmospheric moisture limit favorable conditions for fire spread. This area had the most fire-resistant functional traits of </w:t>
      </w:r>
      <w:r w:rsidR="00FF0F76">
        <w:rPr>
          <w:rFonts w:ascii="Times New Roman" w:hAnsi="Times New Roman" w:cs="Times New Roman"/>
        </w:rPr>
        <w:t xml:space="preserve">all </w:t>
      </w:r>
      <w:r w:rsidR="001B49E8" w:rsidRPr="001A3536">
        <w:rPr>
          <w:rFonts w:ascii="Times New Roman" w:hAnsi="Times New Roman" w:cs="Times New Roman"/>
        </w:rPr>
        <w:t>infrequent FRI</w:t>
      </w:r>
      <w:r w:rsidR="000F3F54" w:rsidRPr="001A3536">
        <w:rPr>
          <w:rFonts w:ascii="Times New Roman" w:hAnsi="Times New Roman" w:cs="Times New Roman"/>
        </w:rPr>
        <w:t xml:space="preserve"> areas</w:t>
      </w:r>
      <w:r w:rsidR="001B49E8" w:rsidRPr="001A3536">
        <w:rPr>
          <w:rFonts w:ascii="Times New Roman" w:hAnsi="Times New Roman" w:cs="Times New Roman"/>
        </w:rPr>
        <w:t xml:space="preserve"> (“resistant-infrequent”, Fig. </w:t>
      </w:r>
      <w:r w:rsidRPr="001A3536">
        <w:rPr>
          <w:rFonts w:ascii="Times New Roman" w:hAnsi="Times New Roman" w:cs="Times New Roman"/>
        </w:rPr>
        <w:t>5</w:t>
      </w:r>
      <w:r w:rsidR="001B49E8" w:rsidRPr="001A3536">
        <w:rPr>
          <w:rFonts w:ascii="Times New Roman" w:hAnsi="Times New Roman" w:cs="Times New Roman"/>
        </w:rPr>
        <w:t>), and is dominated by the moderately fire-resistant Douglas-fir (</w:t>
      </w:r>
      <w:proofErr w:type="spellStart"/>
      <w:r w:rsidR="001B49E8" w:rsidRPr="001A3536">
        <w:rPr>
          <w:rFonts w:ascii="Times New Roman" w:hAnsi="Times New Roman" w:cs="Times New Roman"/>
          <w:i/>
        </w:rPr>
        <w:t>Pseudotsuga</w:t>
      </w:r>
      <w:proofErr w:type="spellEnd"/>
      <w:r w:rsidR="001B49E8" w:rsidRPr="001A3536">
        <w:rPr>
          <w:rFonts w:ascii="Times New Roman" w:hAnsi="Times New Roman" w:cs="Times New Roman"/>
          <w:i/>
        </w:rPr>
        <w:t xml:space="preserve"> </w:t>
      </w:r>
      <w:proofErr w:type="spellStart"/>
      <w:r w:rsidR="001B49E8" w:rsidRPr="001A3536">
        <w:rPr>
          <w:rFonts w:ascii="Times New Roman" w:hAnsi="Times New Roman" w:cs="Times New Roman"/>
          <w:i/>
        </w:rPr>
        <w:t>menziesii</w:t>
      </w:r>
      <w:proofErr w:type="spellEnd"/>
      <w:r w:rsidR="001B49E8" w:rsidRPr="001A3536">
        <w:rPr>
          <w:rFonts w:ascii="Times New Roman" w:hAnsi="Times New Roman" w:cs="Times New Roman"/>
        </w:rPr>
        <w:t>, Table 1)</w:t>
      </w:r>
      <w:r w:rsidR="001B49E8" w:rsidRPr="001A3536">
        <w:rPr>
          <w:rStyle w:val="ListLabel1"/>
        </w:rPr>
        <w:t xml:space="preserve">. However, if fuel loads are high and weather conditions are extreme, resulting crown fires can overwhelm the adaptations of even the most fire-resistant </w:t>
      </w:r>
      <w:r w:rsidRPr="001A3536">
        <w:rPr>
          <w:rStyle w:val="ListLabel1"/>
        </w:rPr>
        <w:t xml:space="preserve">species </w:t>
      </w:r>
      <w:r w:rsidRPr="001A3536">
        <w:rPr>
          <w:rStyle w:val="ListLabel1"/>
        </w:rPr>
        <w:fldChar w:fldCharType="begin"/>
      </w:r>
      <w:r w:rsidRPr="001A3536">
        <w:rPr>
          <w:rStyle w:val="ListLabel1"/>
        </w:rPr>
        <w:instrText xml:space="preserve"> 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search-notes&gt;Read 17 3/14/17&amp;#xD;Core landfire citation (skimmed abstract)&amp;#xD;&amp;#xD;Vegetation departure index (VDEP) is a continuous 1-100 scored variable indicating departure from historical condition; it is 1:1 with a given biophysical description setting as specified here (citation as): LANDFIRE, 2013. LANDFIRE Vegetation Departure. US Department of Interior, Geological Survey (http://www.landfire.gov/NationalProductDescriptions11.php (accessed xx/xx/xxxx)).&lt;/research-notes&gt;&lt;/record&gt;&lt;/Cite&gt;&lt;/EndNote&gt;</w:instrText>
      </w:r>
      <w:r w:rsidRPr="001A3536">
        <w:rPr>
          <w:rStyle w:val="ListLabel1"/>
        </w:rPr>
        <w:fldChar w:fldCharType="separate"/>
      </w:r>
      <w:r w:rsidRPr="001A3536">
        <w:rPr>
          <w:rStyle w:val="ListLabel1"/>
          <w:noProof/>
        </w:rPr>
        <w:t>(Rollins, 2009)</w:t>
      </w:r>
      <w:r w:rsidRPr="001A3536">
        <w:rPr>
          <w:rStyle w:val="ListLabel1"/>
        </w:rPr>
        <w:fldChar w:fldCharType="end"/>
      </w:r>
      <w:r w:rsidRPr="001A3536">
        <w:rPr>
          <w:rStyle w:val="ListLabel1"/>
        </w:rPr>
        <w:t>.</w:t>
      </w:r>
      <w:r w:rsidR="001B49E8" w:rsidRPr="001A3536">
        <w:rPr>
          <w:rStyle w:val="ListLabel1"/>
        </w:rPr>
        <w:t xml:space="preserve"> </w:t>
      </w:r>
      <w:r w:rsidR="001B49E8" w:rsidRPr="001A3536">
        <w:rPr>
          <w:rFonts w:ascii="Times New Roman" w:hAnsi="Times New Roman" w:cs="Times New Roman"/>
        </w:rPr>
        <w:t>F</w:t>
      </w:r>
      <w:r w:rsidR="001B49E8" w:rsidRPr="001A3536">
        <w:rPr>
          <w:rStyle w:val="ListLabel1"/>
        </w:rPr>
        <w:t>uel loads in the western Cascades, for instance, are generally quite high and would likely overwhelm trait-based fire resistance in these forests in the event of a fire</w:t>
      </w:r>
      <w:r w:rsidR="001B49E8" w:rsidRPr="001A3536">
        <w:rPr>
          <w:rFonts w:ascii="Times New Roman" w:hAnsi="Times New Roman" w:cs="Times New Roman"/>
        </w:rPr>
        <w:t>. The redwood forests of coastal California are similarly dominated by a very fire-resistant species (</w:t>
      </w:r>
      <w:r w:rsidR="001B49E8" w:rsidRPr="001A3536">
        <w:rPr>
          <w:rFonts w:ascii="Times New Roman" w:hAnsi="Times New Roman" w:cs="Times New Roman"/>
          <w:i/>
        </w:rPr>
        <w:t>Sequoia sempervirens</w:t>
      </w:r>
      <w:r w:rsidR="001B49E8" w:rsidRPr="001A3536">
        <w:rPr>
          <w:rFonts w:ascii="Times New Roman" w:hAnsi="Times New Roman" w:cs="Times New Roman"/>
        </w:rPr>
        <w:t xml:space="preserve">) in a region where fire is often </w:t>
      </w:r>
      <w:r w:rsidR="00FF0F76">
        <w:rPr>
          <w:rFonts w:ascii="Times New Roman" w:hAnsi="Times New Roman" w:cs="Times New Roman"/>
        </w:rPr>
        <w:t>ignition</w:t>
      </w:r>
      <w:r w:rsidR="001B49E8" w:rsidRPr="001A3536">
        <w:rPr>
          <w:rFonts w:ascii="Times New Roman" w:hAnsi="Times New Roman" w:cs="Times New Roman"/>
        </w:rPr>
        <w:t xml:space="preserve">-limited, however </w:t>
      </w:r>
      <w:r w:rsidRPr="001A3536">
        <w:rPr>
          <w:rFonts w:ascii="Times New Roman" w:hAnsi="Times New Roman" w:cs="Times New Roman"/>
        </w:rPr>
        <w:t xml:space="preserve">traits are not mismatched because </w:t>
      </w:r>
      <w:r w:rsidR="001B49E8" w:rsidRPr="001A3536">
        <w:rPr>
          <w:rFonts w:ascii="Times New Roman" w:hAnsi="Times New Roman" w:cs="Times New Roman"/>
        </w:rPr>
        <w:t>this region has a record of historically frequent fire (Fig. S</w:t>
      </w:r>
      <w:r w:rsidRPr="001A3536">
        <w:rPr>
          <w:rFonts w:ascii="Times New Roman" w:hAnsi="Times New Roman" w:cs="Times New Roman"/>
        </w:rPr>
        <w:t>3</w:t>
      </w:r>
      <w:r w:rsidR="001B49E8" w:rsidRPr="001A3536">
        <w:rPr>
          <w:rFonts w:ascii="Times New Roman" w:hAnsi="Times New Roman" w:cs="Times New Roman"/>
        </w:rPr>
        <w:t xml:space="preserve">), likely due in part to Native American influence and </w:t>
      </w:r>
      <w:r w:rsidRPr="001A3536">
        <w:rPr>
          <w:rFonts w:ascii="Times New Roman" w:hAnsi="Times New Roman" w:cs="Times New Roman"/>
        </w:rPr>
        <w:t xml:space="preserve">very </w:t>
      </w:r>
      <w:r w:rsidR="001B49E8" w:rsidRPr="001A3536">
        <w:rPr>
          <w:rFonts w:ascii="Times New Roman" w:hAnsi="Times New Roman" w:cs="Times New Roman"/>
        </w:rPr>
        <w:t>close proximity to drier</w:t>
      </w:r>
      <w:r w:rsidR="00FF0F76">
        <w:rPr>
          <w:rFonts w:ascii="Times New Roman" w:hAnsi="Times New Roman" w:cs="Times New Roman"/>
        </w:rPr>
        <w:t>, fire-prone</w:t>
      </w:r>
      <w:r w:rsidR="001B49E8" w:rsidRPr="001A3536">
        <w:rPr>
          <w:rFonts w:ascii="Times New Roman" w:hAnsi="Times New Roman" w:cs="Times New Roman"/>
        </w:rPr>
        <w:t xml:space="preserve"> interior </w:t>
      </w:r>
      <w:r w:rsidRPr="001A3536">
        <w:rPr>
          <w:rFonts w:ascii="Times New Roman" w:hAnsi="Times New Roman" w:cs="Times New Roman"/>
        </w:rPr>
        <w:t>forests</w:t>
      </w:r>
      <w:r w:rsidR="00FF0F76">
        <w:rPr>
          <w:rFonts w:ascii="Times New Roman" w:hAnsi="Times New Roman" w:cs="Times New Roman"/>
        </w:rPr>
        <w:t xml:space="preserve"> and woodlands</w:t>
      </w:r>
      <w:r w:rsidRPr="001A3536">
        <w:rPr>
          <w:rFonts w:ascii="Times New Roman" w:hAnsi="Times New Roman" w:cs="Times New Roman"/>
        </w:rPr>
        <w:t xml:space="preserve"> </w:t>
      </w:r>
      <w:r w:rsidRPr="001A3536">
        <w:rPr>
          <w:rFonts w:ascii="Times New Roman" w:hAnsi="Times New Roman" w:cs="Times New Roman"/>
        </w:rPr>
        <w:fldChar w:fldCharType="begin">
          <w:fldData xml:space="preserve">PEVuZE5vdGU+PENpdGU+PEF1dGhvcj5TdGVlbDwvQXV0aG9yPjxZZWFyPjIwMTU8L1llYXI+PFJl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</w:fldData>
        </w:fldChar>
      </w:r>
      <w:r w:rsidR="002973C6">
        <w:rPr>
          <w:rFonts w:ascii="Times New Roman" w:hAnsi="Times New Roman" w:cs="Times New Roman"/>
        </w:rPr>
        <w:instrText xml:space="preserve"> ADDIN EN.CITE </w:instrText>
      </w:r>
      <w:r w:rsidR="002973C6">
        <w:rPr>
          <w:rFonts w:ascii="Times New Roman" w:hAnsi="Times New Roman" w:cs="Times New Roman"/>
        </w:rPr>
        <w:fldChar w:fldCharType="begin">
          <w:fldData xml:space="preserve">PEVuZE5vdGU+PENpdGU+PEF1dGhvcj5TdGVlbDwvQXV0aG9yPjxZZWFyPjIwMTU8L1llYXI+PFJl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</w:fldData>
        </w:fldChar>
      </w:r>
      <w:r w:rsidR="002973C6">
        <w:rPr>
          <w:rFonts w:ascii="Times New Roman" w:hAnsi="Times New Roman" w:cs="Times New Roman"/>
        </w:rPr>
        <w:instrText xml:space="preserve"> ADDIN EN.CITE.DATA </w:instrText>
      </w:r>
      <w:r w:rsidR="002973C6">
        <w:rPr>
          <w:rFonts w:ascii="Times New Roman" w:hAnsi="Times New Roman" w:cs="Times New Roman"/>
        </w:rPr>
      </w:r>
      <w:r w:rsidR="002973C6">
        <w:rPr>
          <w:rFonts w:ascii="Times New Roman" w:hAnsi="Times New Roman" w:cs="Times New Roman"/>
        </w:rPr>
        <w:fldChar w:fldCharType="end"/>
      </w:r>
      <w:r w:rsidRPr="001A3536">
        <w:rPr>
          <w:rFonts w:ascii="Times New Roman" w:hAnsi="Times New Roman" w:cs="Times New Roman"/>
        </w:rPr>
      </w:r>
      <w:r w:rsidRPr="001A3536">
        <w:rPr>
          <w:rFonts w:ascii="Times New Roman" w:hAnsi="Times New Roman" w:cs="Times New Roman"/>
        </w:rPr>
        <w:fldChar w:fldCharType="separate"/>
      </w:r>
      <w:r w:rsidR="002973C6">
        <w:rPr>
          <w:rFonts w:ascii="Times New Roman" w:hAnsi="Times New Roman" w:cs="Times New Roman"/>
          <w:noProof/>
        </w:rPr>
        <w:t>(Steel, Safford, &amp; Viers, 2015; Varner &amp; Jules, 2017)</w:t>
      </w:r>
      <w:r w:rsidRPr="001A3536">
        <w:rPr>
          <w:rFonts w:ascii="Times New Roman" w:hAnsi="Times New Roman" w:cs="Times New Roman"/>
        </w:rPr>
        <w:fldChar w:fldCharType="end"/>
      </w:r>
      <w:r w:rsidRPr="001A3536">
        <w:rPr>
          <w:rFonts w:ascii="Times New Roman" w:hAnsi="Times New Roman" w:cs="Times New Roman"/>
        </w:rPr>
        <w:t>.</w:t>
      </w:r>
    </w:p>
    <w:p w14:paraId="1CBE67BF" w14:textId="5BFB197C"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The modern abundance of fire-sensitive species in landscapes where dendroecological reconstructions indicate historically frequent fire (“sensitive-frequent</w:t>
      </w:r>
      <w:r w:rsidR="00B314F8" w:rsidRPr="001A3536">
        <w:rPr>
          <w:rFonts w:ascii="Times New Roman" w:hAnsi="Times New Roman" w:cs="Times New Roman"/>
        </w:rPr>
        <w:t>”</w:t>
      </w:r>
      <w:r w:rsidRPr="001A3536">
        <w:rPr>
          <w:rFonts w:ascii="Times New Roman" w:hAnsi="Times New Roman" w:cs="Times New Roman"/>
        </w:rPr>
        <w:t xml:space="preserve">; Fig. </w:t>
      </w:r>
      <w:r w:rsidR="008A6B2B" w:rsidRPr="001A3536">
        <w:rPr>
          <w:rFonts w:ascii="Times New Roman" w:hAnsi="Times New Roman" w:cs="Times New Roman"/>
        </w:rPr>
        <w:t>5</w:t>
      </w:r>
      <w:r w:rsidRPr="001A3536">
        <w:rPr>
          <w:rFonts w:ascii="Times New Roman" w:hAnsi="Times New Roman" w:cs="Times New Roman"/>
        </w:rPr>
        <w:t xml:space="preserve">) might suggest past high-severity fire if residual fire-resistant species are </w:t>
      </w:r>
      <w:r w:rsidR="008A6B2B" w:rsidRPr="001A3536">
        <w:rPr>
          <w:rFonts w:ascii="Times New Roman" w:hAnsi="Times New Roman" w:cs="Times New Roman"/>
        </w:rPr>
        <w:t xml:space="preserve">absent </w:t>
      </w:r>
      <w:r w:rsidR="008A6B2B" w:rsidRPr="001A3536">
        <w:rPr>
          <w:rFonts w:ascii="Times New Roman" w:hAnsi="Times New Roman" w:cs="Times New Roman"/>
        </w:rPr>
        <w:fldChar w:fldCharType="begin">
          <w:fldData xml:space="preserve">PEVuZE5vdGU+PENpdGU+PEF1dGhvcj5Zb2NvbS1LZW50PC9BdXRob3I+PFllYXI+MjAxNTwvWWVh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</w:fldData>
        </w:fldChar>
      </w:r>
      <w:r w:rsidR="008A6B2B" w:rsidRPr="001A3536">
        <w:rPr>
          <w:rFonts w:ascii="Times New Roman" w:hAnsi="Times New Roman" w:cs="Times New Roman"/>
        </w:rPr>
        <w:instrText xml:space="preserve"> ADDIN EN.CITE </w:instrText>
      </w:r>
      <w:r w:rsidR="008A6B2B" w:rsidRPr="001A3536">
        <w:rPr>
          <w:rFonts w:ascii="Times New Roman" w:hAnsi="Times New Roman" w:cs="Times New Roman"/>
        </w:rPr>
        <w:fldChar w:fldCharType="begin">
          <w:fldData xml:space="preserve">PEVuZE5vdGU+PENpdGU+PEF1dGhvcj5Zb2NvbS1LZW50PC9BdXRob3I+PFllYXI+MjAxNTwvWWVh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</w:fldData>
        </w:fldChar>
      </w:r>
      <w:r w:rsidR="008A6B2B" w:rsidRPr="001A3536">
        <w:rPr>
          <w:rFonts w:ascii="Times New Roman" w:hAnsi="Times New Roman" w:cs="Times New Roman"/>
        </w:rPr>
        <w:instrText xml:space="preserve"> ADDIN EN.CITE.DATA </w:instrText>
      </w:r>
      <w:r w:rsidR="008A6B2B" w:rsidRPr="001A3536">
        <w:rPr>
          <w:rFonts w:ascii="Times New Roman" w:hAnsi="Times New Roman" w:cs="Times New Roman"/>
        </w:rPr>
      </w:r>
      <w:r w:rsidR="008A6B2B" w:rsidRPr="001A3536">
        <w:rPr>
          <w:rFonts w:ascii="Times New Roman" w:hAnsi="Times New Roman" w:cs="Times New Roman"/>
        </w:rPr>
        <w:fldChar w:fldCharType="end"/>
      </w:r>
      <w:r w:rsidR="008A6B2B" w:rsidRPr="001A3536">
        <w:rPr>
          <w:rFonts w:ascii="Times New Roman" w:hAnsi="Times New Roman" w:cs="Times New Roman"/>
        </w:rPr>
      </w:r>
      <w:r w:rsidR="008A6B2B" w:rsidRPr="001A3536">
        <w:rPr>
          <w:rFonts w:ascii="Times New Roman" w:hAnsi="Times New Roman" w:cs="Times New Roman"/>
        </w:rPr>
        <w:fldChar w:fldCharType="separate"/>
      </w:r>
      <w:r w:rsidR="008A6B2B" w:rsidRPr="001A3536">
        <w:rPr>
          <w:rFonts w:ascii="Times New Roman" w:hAnsi="Times New Roman" w:cs="Times New Roman"/>
          <w:noProof/>
        </w:rPr>
        <w:t xml:space="preserve">(Yocom-Kent, Fulé, Bunn, &amp; </w:t>
      </w:r>
      <w:r w:rsidR="008A6B2B" w:rsidRPr="001A3536">
        <w:rPr>
          <w:rFonts w:ascii="Times New Roman" w:hAnsi="Times New Roman" w:cs="Times New Roman"/>
          <w:noProof/>
        </w:rPr>
        <w:lastRenderedPageBreak/>
        <w:t>Gdula, 2015)</w:t>
      </w:r>
      <w:r w:rsidR="008A6B2B" w:rsidRPr="001A3536">
        <w:rPr>
          <w:rFonts w:ascii="Times New Roman" w:hAnsi="Times New Roman" w:cs="Times New Roman"/>
        </w:rPr>
        <w:fldChar w:fldCharType="end"/>
      </w:r>
      <w:r w:rsidR="008A6B2B" w:rsidRPr="001A3536">
        <w:rPr>
          <w:rFonts w:ascii="Times New Roman" w:hAnsi="Times New Roman" w:cs="Times New Roman"/>
        </w:rPr>
        <w:t>,</w:t>
      </w:r>
      <w:r w:rsidRPr="001A3536">
        <w:rPr>
          <w:rFonts w:ascii="Times New Roman" w:hAnsi="Times New Roman" w:cs="Times New Roman"/>
        </w:rPr>
        <w:t xml:space="preserve"> or infilling by fire-sensitive species due to the absence of frequent surface fire if residual fire-resistant species are </w:t>
      </w:r>
      <w:r w:rsidR="008A6B2B" w:rsidRPr="001A3536">
        <w:rPr>
          <w:rFonts w:ascii="Times New Roman" w:hAnsi="Times New Roman" w:cs="Times New Roman"/>
        </w:rPr>
        <w:t xml:space="preserve">present </w:t>
      </w:r>
      <w:r w:rsidR="008A6B2B" w:rsidRPr="001A3536">
        <w:rPr>
          <w:rFonts w:ascii="Times New Roman" w:hAnsi="Times New Roman" w:cs="Times New Roman"/>
        </w:rPr>
        <w:fldChar w:fldCharType="begin"/>
      </w:r>
      <w:r w:rsidR="008A6B2B" w:rsidRPr="001A3536">
        <w:rPr>
          <w:rFonts w:ascii="Times New Roman" w:hAnsi="Times New Roman" w:cs="Times New Roman"/>
        </w:rPr>
        <w:instrText xml:space="preserve"> ADDIN EN.CITE &lt;EndNote&gt;&lt;Cite&gt;&lt;Author&gt;Stevens&lt;/Author&gt;&lt;Year&gt;2016&lt;/Year&gt;&lt;RecNum&gt;3178&lt;/RecNum&gt;&lt;DisplayText&gt;(Stevens et al., 2016)&lt;/DisplayText&gt;&lt;record&gt;&lt;rec-number&gt;3178&lt;/rec-number&gt;&lt;foreign-keys&gt;&lt;key app="EN" db-id="w0ppaavf8t2zvwe9f0oxa5rcervz0wedp050" timestamp="1464656938"&gt;3178&lt;/key&gt;&lt;/foreign-keys&gt;&lt;ref-type name="Journal Article"&gt;17&lt;/ref-type&gt;&lt;contributors&gt;&lt;authors&gt;&lt;author&gt;Stevens, Jens T.&lt;/author&gt;&lt;author&gt;Safford, Hugh D.&lt;/author&gt;&lt;author&gt;North, Malcolm P.&lt;/author&gt;&lt;author&gt;Fried, Jeremy S.&lt;/author&gt;&lt;author&gt;Gray, Andrew N.&lt;/author&gt;&lt;author&gt;Brown, Peter M.&lt;/author&gt;&lt;author&gt;Dolanc, Christopher R.&lt;/author&gt;&lt;author&gt;Dobrowski, Solomon Z.&lt;/author&gt;&lt;author&gt;Falk, Donald A.&lt;/author&gt;&lt;author&gt;Farris, Calvin A.&lt;/author&gt;&lt;author&gt;Franklin, Jerry F.&lt;/author&gt;&lt;author&gt;Fulé, Peter Z.&lt;/author&gt;&lt;author&gt;Hagmann, R. Keala&lt;/author&gt;&lt;author&gt;Knapp, Eric E.&lt;/author&gt;&lt;author&gt;Miller, Jay D.&lt;/author&gt;&lt;author&gt;Smith, Douglas F.&lt;/author&gt;&lt;author&gt;Swetnam, Thomas W.&lt;/author&gt;&lt;author&gt;Taylor, Alan H.&lt;/author&gt;&lt;/authors&gt;&lt;/contributors&gt;&lt;titles&gt;&lt;title&gt;Average stand age from forest inventory plots does not describe historical fire regimes in ponderosa pine and mixed-conifer forests of western North America&lt;/title&gt;&lt;secondary-title&gt;PLoS ONE&lt;/secondary-title&gt;&lt;/titles&gt;&lt;periodical&gt;&lt;full-title&gt;Plos One&lt;/full-title&gt;&lt;/periodical&gt;&lt;pages&gt;e0147688&lt;/pages&gt;&lt;volume&gt;11&lt;/volume&gt;&lt;number&gt;5&lt;/number&gt;&lt;dates&gt;&lt;year&gt;2016&lt;/year&gt;&lt;/dates&gt;&lt;publisher&gt;Public Library of Science&lt;/publisher&gt;&lt;urls&gt;&lt;related-urls&gt;&lt;url&gt;http://dx.doi.org/10.1371%2Fjournal.pone.0147688&lt;/url&gt;&lt;/related-urls&gt;&lt;/urls&gt;&lt;electronic-resource-num&gt;10.1371/journal.pone.0147688&lt;/electronic-resource-num&gt;&lt;research-notes&gt;My paper&lt;/research-notes&gt;&lt;/record&gt;&lt;/Cite&gt;&lt;/EndNote&gt;</w:instrText>
      </w:r>
      <w:r w:rsidR="008A6B2B" w:rsidRPr="001A3536">
        <w:rPr>
          <w:rFonts w:ascii="Times New Roman" w:hAnsi="Times New Roman" w:cs="Times New Roman"/>
        </w:rPr>
        <w:fldChar w:fldCharType="separate"/>
      </w:r>
      <w:r w:rsidR="008A6B2B" w:rsidRPr="001A3536">
        <w:rPr>
          <w:rFonts w:ascii="Times New Roman" w:hAnsi="Times New Roman" w:cs="Times New Roman"/>
          <w:noProof/>
        </w:rPr>
        <w:t>(Stevens et al., 2016)</w:t>
      </w:r>
      <w:r w:rsidR="008A6B2B" w:rsidRPr="001A3536">
        <w:rPr>
          <w:rFonts w:ascii="Times New Roman" w:hAnsi="Times New Roman" w:cs="Times New Roman"/>
        </w:rPr>
        <w:fldChar w:fldCharType="end"/>
      </w:r>
      <w:r w:rsidR="008A6B2B" w:rsidRPr="001A3536">
        <w:rPr>
          <w:rFonts w:ascii="Times New Roman" w:hAnsi="Times New Roman" w:cs="Times New Roman"/>
        </w:rPr>
        <w:t>.</w:t>
      </w:r>
      <w:r w:rsidRPr="001A3536">
        <w:rPr>
          <w:rFonts w:ascii="Times New Roman" w:hAnsi="Times New Roman" w:cs="Times New Roman"/>
        </w:rPr>
        <w:t xml:space="preserve"> </w:t>
      </w:r>
      <w:r w:rsidRPr="001A3536">
        <w:rPr>
          <w:rStyle w:val="ListLabel1"/>
        </w:rPr>
        <w:t xml:space="preserve">In fire-prone regions where fire suppression has led to encroachment of fire intolerant species, the reduction of these species in mixed stands (via mechanical methods or prescribed fire) is often an objective of </w:t>
      </w:r>
      <w:r w:rsidR="008A6B2B" w:rsidRPr="001A3536">
        <w:rPr>
          <w:rStyle w:val="ListLabel1"/>
        </w:rPr>
        <w:t xml:space="preserve">restoration </w:t>
      </w:r>
      <w:r w:rsidR="008A6B2B" w:rsidRPr="001A3536">
        <w:rPr>
          <w:rStyle w:val="ListLabel1"/>
        </w:rPr>
        <w:fldChar w:fldCharType="begin">
          <w:fldData xml:space="preserve">PEVuZE5vdGU+PENpdGU+PEF1dGhvcj5MYXJzb248L0F1dGhvcj48WWVhcj4yMDEzPC9ZZWFyPjxS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</w:fldData>
        </w:fldChar>
      </w:r>
      <w:r w:rsidR="007E237A">
        <w:rPr>
          <w:rStyle w:val="ListLabel1"/>
        </w:rPr>
        <w:instrText xml:space="preserve"> ADDIN EN.CITE </w:instrText>
      </w:r>
      <w:r w:rsidR="007E237A">
        <w:rPr>
          <w:rStyle w:val="ListLabel1"/>
        </w:rPr>
        <w:fldChar w:fldCharType="begin">
          <w:fldData xml:space="preserve">PEVuZE5vdGU+PENpdGU+PEF1dGhvcj5MYXJzb248L0F1dGhvcj48WWVhcj4yMDEzPC9ZZWFyPjxS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</w:fldData>
        </w:fldChar>
      </w:r>
      <w:r w:rsidR="007E237A">
        <w:rPr>
          <w:rStyle w:val="ListLabel1"/>
        </w:rPr>
        <w:instrText xml:space="preserve"> ADDIN EN.CITE.DATA </w:instrText>
      </w:r>
      <w:r w:rsidR="007E237A">
        <w:rPr>
          <w:rStyle w:val="ListLabel1"/>
        </w:rPr>
      </w:r>
      <w:r w:rsidR="007E237A">
        <w:rPr>
          <w:rStyle w:val="ListLabel1"/>
        </w:rPr>
        <w:fldChar w:fldCharType="end"/>
      </w:r>
      <w:r w:rsidR="008A6B2B" w:rsidRPr="001A3536">
        <w:rPr>
          <w:rStyle w:val="ListLabel1"/>
        </w:rPr>
      </w:r>
      <w:r w:rsidR="008A6B2B" w:rsidRPr="001A3536">
        <w:rPr>
          <w:rStyle w:val="ListLabel1"/>
        </w:rPr>
        <w:fldChar w:fldCharType="separate"/>
      </w:r>
      <w:r w:rsidR="008A6B2B" w:rsidRPr="001A3536">
        <w:rPr>
          <w:rStyle w:val="ListLabel1"/>
          <w:noProof/>
        </w:rPr>
        <w:t>(Larson, Belote, Cansler, Parks, &amp; Dietz, 2013; Safford &amp; Stevens, 2017)</w:t>
      </w:r>
      <w:r w:rsidR="008A6B2B" w:rsidRPr="001A3536">
        <w:rPr>
          <w:rStyle w:val="ListLabel1"/>
        </w:rPr>
        <w:fldChar w:fldCharType="end"/>
      </w:r>
      <w:r w:rsidR="008A6B2B" w:rsidRPr="001A3536">
        <w:rPr>
          <w:rStyle w:val="ListLabel1"/>
        </w:rPr>
        <w:t>.</w:t>
      </w:r>
      <w:r w:rsidRPr="001A3536">
        <w:rPr>
          <w:rStyle w:val="ListLabel1"/>
        </w:rPr>
        <w:t xml:space="preserve"> We identified such “sensitive-frequent” areas that include mixed-conifer forests of northern California, the eastern slopes of the northern Cascade Range, and the southern Rocky Mountains, as well as lower montane forests of the southwest where the fire-sensitive </w:t>
      </w:r>
      <w:r w:rsidRPr="001A3536">
        <w:rPr>
          <w:rStyle w:val="ListLabel1"/>
          <w:i/>
        </w:rPr>
        <w:t>Pinus edulis</w:t>
      </w:r>
      <w:r w:rsidRPr="001A3536">
        <w:rPr>
          <w:rStyle w:val="ListLabel1"/>
        </w:rPr>
        <w:t xml:space="preserve"> often grades into fire-resistant </w:t>
      </w:r>
      <w:r w:rsidRPr="001A3536">
        <w:rPr>
          <w:rStyle w:val="ListLabel1"/>
          <w:i/>
        </w:rPr>
        <w:t>Pinus ponderosa</w:t>
      </w:r>
      <w:r w:rsidRPr="001A3536">
        <w:rPr>
          <w:rStyle w:val="ListLabel1"/>
        </w:rPr>
        <w:t xml:space="preserve"> forest</w:t>
      </w:r>
      <w:r w:rsidRPr="001A3536">
        <w:rPr>
          <w:rFonts w:ascii="Times New Roman" w:hAnsi="Times New Roman" w:cs="Times New Roman"/>
        </w:rPr>
        <w:t xml:space="preserve"> (Fig. 5). </w:t>
      </w:r>
    </w:p>
    <w:p w14:paraId="4F9EDEC1" w14:textId="6C8BE1F0"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 xml:space="preserve">An emergent property of </w:t>
      </w:r>
      <w:r w:rsidR="00491969" w:rsidRPr="001A3536">
        <w:rPr>
          <w:rFonts w:ascii="Times New Roman" w:hAnsi="Times New Roman" w:cs="Times New Roman"/>
        </w:rPr>
        <w:t xml:space="preserve">forest </w:t>
      </w:r>
      <w:r w:rsidRPr="001A3536">
        <w:rPr>
          <w:rFonts w:ascii="Times New Roman" w:hAnsi="Times New Roman" w:cs="Times New Roman"/>
        </w:rPr>
        <w:t xml:space="preserve">community fire resistance </w:t>
      </w:r>
      <w:r w:rsidR="00AE775B" w:rsidRPr="001A3536">
        <w:rPr>
          <w:rFonts w:ascii="Times New Roman" w:hAnsi="Times New Roman" w:cs="Times New Roman"/>
        </w:rPr>
        <w:t xml:space="preserve">across the western U.S. </w:t>
      </w:r>
      <w:r w:rsidRPr="001A3536">
        <w:rPr>
          <w:rFonts w:ascii="Times New Roman" w:hAnsi="Times New Roman" w:cs="Times New Roman"/>
        </w:rPr>
        <w:t xml:space="preserve">is that the most fire-resistant stands often occupy mid-elevation montane forests (e.g., the northern Kaibab Plateau in Arizona, Fig. </w:t>
      </w:r>
      <w:r w:rsidR="008A6B2B" w:rsidRPr="001A3536">
        <w:rPr>
          <w:rFonts w:ascii="Times New Roman" w:hAnsi="Times New Roman" w:cs="Times New Roman"/>
        </w:rPr>
        <w:t>3</w:t>
      </w:r>
      <w:r w:rsidRPr="001A3536">
        <w:rPr>
          <w:rFonts w:ascii="Times New Roman" w:hAnsi="Times New Roman" w:cs="Times New Roman"/>
        </w:rPr>
        <w:t>). This is consistent with the relationship between climate, fuels, and fire regimes where low fuel loads due to arid conditions limit fire spread in lower montane regions (e.g., pi</w:t>
      </w:r>
      <w:r w:rsidR="007E0DEC" w:rsidRPr="001A3536">
        <w:rPr>
          <w:rFonts w:ascii="Times New Roman" w:hAnsi="Times New Roman" w:cs="Times New Roman"/>
        </w:rPr>
        <w:t>ñ</w:t>
      </w:r>
      <w:r w:rsidRPr="001A3536">
        <w:rPr>
          <w:rFonts w:ascii="Times New Roman" w:hAnsi="Times New Roman" w:cs="Times New Roman"/>
        </w:rPr>
        <w:t>on-juniper woodlands) and climate (cold and/or wet conditions) limits fire spread in subalpine</w:t>
      </w:r>
      <w:r w:rsidR="00FF0F76">
        <w:rPr>
          <w:rFonts w:ascii="Times New Roman" w:hAnsi="Times New Roman" w:cs="Times New Roman"/>
        </w:rPr>
        <w:t xml:space="preserve"> or coastal</w:t>
      </w:r>
      <w:r w:rsidRPr="001A3536">
        <w:rPr>
          <w:rFonts w:ascii="Times New Roman" w:hAnsi="Times New Roman" w:cs="Times New Roman"/>
        </w:rPr>
        <w:t xml:space="preserve"> forests where fuel conditions could otherwise support fire </w:t>
      </w:r>
      <w:r w:rsidR="008A6B2B" w:rsidRPr="001A3536">
        <w:rPr>
          <w:rFonts w:ascii="Times New Roman" w:hAnsi="Times New Roman" w:cs="Times New Roman"/>
        </w:rPr>
        <w:t xml:space="preserve">spread </w:t>
      </w:r>
      <w:r w:rsidR="008A6B2B" w:rsidRPr="001A3536">
        <w:rPr>
          <w:rFonts w:ascii="Times New Roman" w:hAnsi="Times New Roman" w:cs="Times New Roman"/>
        </w:rPr>
        <w:fldChar w:fldCharType="begin">
          <w:fldData xml:space="preserve">PEVuZE5vdGU+PENpdGU+PEF1dGhvcj5TYWZmb3JkPC9BdXRob3I+PFllYXI+MjAxNzwvWWVhcj48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</w:fldData>
        </w:fldChar>
      </w:r>
      <w:r w:rsidR="00233BFC">
        <w:rPr>
          <w:rFonts w:ascii="Times New Roman" w:hAnsi="Times New Roman" w:cs="Times New Roman"/>
        </w:rPr>
        <w:instrText xml:space="preserve"> ADDIN EN.CITE </w:instrText>
      </w:r>
      <w:r w:rsidR="00233BFC">
        <w:rPr>
          <w:rFonts w:ascii="Times New Roman" w:hAnsi="Times New Roman" w:cs="Times New Roman"/>
        </w:rPr>
        <w:fldChar w:fldCharType="begin">
          <w:fldData xml:space="preserve">PEVuZE5vdGU+PENpdGU+PEF1dGhvcj5TYWZmb3JkPC9BdXRob3I+PFllYXI+MjAxNzwvWWVhcj48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</w:fldData>
        </w:fldChar>
      </w:r>
      <w:r w:rsidR="00233BFC">
        <w:rPr>
          <w:rFonts w:ascii="Times New Roman" w:hAnsi="Times New Roman" w:cs="Times New Roman"/>
        </w:rPr>
        <w:instrText xml:space="preserve"> ADDIN EN.CITE.DATA </w:instrText>
      </w:r>
      <w:r w:rsidR="00233BFC">
        <w:rPr>
          <w:rFonts w:ascii="Times New Roman" w:hAnsi="Times New Roman" w:cs="Times New Roman"/>
        </w:rPr>
      </w:r>
      <w:r w:rsidR="00233BFC">
        <w:rPr>
          <w:rFonts w:ascii="Times New Roman" w:hAnsi="Times New Roman" w:cs="Times New Roman"/>
        </w:rPr>
        <w:fldChar w:fldCharType="end"/>
      </w:r>
      <w:r w:rsidR="008A6B2B" w:rsidRPr="001A3536">
        <w:rPr>
          <w:rFonts w:ascii="Times New Roman" w:hAnsi="Times New Roman" w:cs="Times New Roman"/>
        </w:rPr>
      </w:r>
      <w:r w:rsidR="008A6B2B" w:rsidRPr="001A3536">
        <w:rPr>
          <w:rFonts w:ascii="Times New Roman" w:hAnsi="Times New Roman" w:cs="Times New Roman"/>
        </w:rPr>
        <w:fldChar w:fldCharType="separate"/>
      </w:r>
      <w:r w:rsidR="00233BFC">
        <w:rPr>
          <w:rFonts w:ascii="Times New Roman" w:hAnsi="Times New Roman" w:cs="Times New Roman"/>
          <w:noProof/>
        </w:rPr>
        <w:t>(Safford &amp; Stevens, 2017; Steel et al., 2015)</w:t>
      </w:r>
      <w:r w:rsidR="008A6B2B" w:rsidRPr="001A3536">
        <w:rPr>
          <w:rFonts w:ascii="Times New Roman" w:hAnsi="Times New Roman" w:cs="Times New Roman"/>
        </w:rPr>
        <w:fldChar w:fldCharType="end"/>
      </w:r>
      <w:r w:rsidR="008A6B2B" w:rsidRPr="001A3536">
        <w:rPr>
          <w:rFonts w:ascii="Times New Roman" w:hAnsi="Times New Roman" w:cs="Times New Roman"/>
        </w:rPr>
        <w:t>.</w:t>
      </w:r>
      <w:r w:rsidRPr="001A3536">
        <w:rPr>
          <w:rFonts w:ascii="Times New Roman" w:hAnsi="Times New Roman" w:cs="Times New Roman"/>
        </w:rPr>
        <w:t xml:space="preserve"> </w:t>
      </w:r>
      <w:r w:rsidRPr="001A3536">
        <w:rPr>
          <w:rStyle w:val="ListLabel1"/>
        </w:rPr>
        <w:t xml:space="preserve">The least fire-resistant species occupy these elevational extremes (Fig. 2), and thus even </w:t>
      </w:r>
      <w:r w:rsidR="007E0DEC" w:rsidRPr="001A3536">
        <w:rPr>
          <w:rStyle w:val="ListLabel1"/>
        </w:rPr>
        <w:t xml:space="preserve">moderate intensity </w:t>
      </w:r>
      <w:r w:rsidRPr="001A3536">
        <w:rPr>
          <w:rFonts w:ascii="Times New Roman" w:hAnsi="Times New Roman" w:cs="Times New Roman"/>
        </w:rPr>
        <w:t xml:space="preserve">surface fires in these regions may lead to extensive tree </w:t>
      </w:r>
      <w:r w:rsidR="008A6B2B" w:rsidRPr="001A3536">
        <w:rPr>
          <w:rFonts w:ascii="Times New Roman" w:hAnsi="Times New Roman" w:cs="Times New Roman"/>
        </w:rPr>
        <w:t xml:space="preserve">mortality </w:t>
      </w:r>
      <w:r w:rsidR="008A6B2B" w:rsidRPr="001A3536">
        <w:rPr>
          <w:rFonts w:ascii="Times New Roman" w:hAnsi="Times New Roman" w:cs="Times New Roman"/>
        </w:rPr>
        <w:fldChar w:fldCharType="begin">
          <w:fldData xml:space="preserve">PEVuZE5vdGU+PENpdGU+PEF1dGhvcj5Zb2NvbS1LZW50PC9BdXRob3I+PFllYXI+MjAxNTwvWWVh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</w:fldData>
        </w:fldChar>
      </w:r>
      <w:r w:rsidR="008A6B2B" w:rsidRPr="001A3536">
        <w:rPr>
          <w:rFonts w:ascii="Times New Roman" w:hAnsi="Times New Roman" w:cs="Times New Roman"/>
        </w:rPr>
        <w:instrText xml:space="preserve"> ADDIN EN.CITE </w:instrText>
      </w:r>
      <w:r w:rsidR="008A6B2B" w:rsidRPr="001A3536">
        <w:rPr>
          <w:rFonts w:ascii="Times New Roman" w:hAnsi="Times New Roman" w:cs="Times New Roman"/>
        </w:rPr>
        <w:fldChar w:fldCharType="begin">
          <w:fldData xml:space="preserve">PEVuZE5vdGU+PENpdGU+PEF1dGhvcj5Zb2NvbS1LZW50PC9BdXRob3I+PFllYXI+MjAxNTwvWWVh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</w:fldData>
        </w:fldChar>
      </w:r>
      <w:r w:rsidR="008A6B2B" w:rsidRPr="001A3536">
        <w:rPr>
          <w:rFonts w:ascii="Times New Roman" w:hAnsi="Times New Roman" w:cs="Times New Roman"/>
        </w:rPr>
        <w:instrText xml:space="preserve"> ADDIN EN.CITE.DATA </w:instrText>
      </w:r>
      <w:r w:rsidR="008A6B2B" w:rsidRPr="001A3536">
        <w:rPr>
          <w:rFonts w:ascii="Times New Roman" w:hAnsi="Times New Roman" w:cs="Times New Roman"/>
        </w:rPr>
      </w:r>
      <w:r w:rsidR="008A6B2B" w:rsidRPr="001A3536">
        <w:rPr>
          <w:rFonts w:ascii="Times New Roman" w:hAnsi="Times New Roman" w:cs="Times New Roman"/>
        </w:rPr>
        <w:fldChar w:fldCharType="end"/>
      </w:r>
      <w:r w:rsidR="008A6B2B" w:rsidRPr="001A3536">
        <w:rPr>
          <w:rFonts w:ascii="Times New Roman" w:hAnsi="Times New Roman" w:cs="Times New Roman"/>
        </w:rPr>
      </w:r>
      <w:r w:rsidR="008A6B2B" w:rsidRPr="001A3536">
        <w:rPr>
          <w:rFonts w:ascii="Times New Roman" w:hAnsi="Times New Roman" w:cs="Times New Roman"/>
        </w:rPr>
        <w:fldChar w:fldCharType="separate"/>
      </w:r>
      <w:r w:rsidR="008A6B2B" w:rsidRPr="001A3536">
        <w:rPr>
          <w:rFonts w:ascii="Times New Roman" w:hAnsi="Times New Roman" w:cs="Times New Roman"/>
          <w:noProof/>
        </w:rPr>
        <w:t>(Yocom-Kent et al., 2015)</w:t>
      </w:r>
      <w:r w:rsidR="008A6B2B" w:rsidRPr="001A3536">
        <w:rPr>
          <w:rFonts w:ascii="Times New Roman" w:hAnsi="Times New Roman" w:cs="Times New Roman"/>
        </w:rPr>
        <w:fldChar w:fldCharType="end"/>
      </w:r>
      <w:r w:rsidR="008A6B2B" w:rsidRPr="001A3536">
        <w:rPr>
          <w:rFonts w:ascii="Times New Roman" w:hAnsi="Times New Roman" w:cs="Times New Roman"/>
        </w:rPr>
        <w:t>.</w:t>
      </w:r>
    </w:p>
    <w:p w14:paraId="33DB78E6" w14:textId="298D63B2" w:rsidR="000B5B03" w:rsidRDefault="001E4420">
      <w:pPr>
        <w:spacing w:line="480" w:lineRule="auto"/>
        <w:ind w:firstLine="720"/>
        <w:rPr>
          <w:rFonts w:ascii="Times New Roman" w:hAnsi="Times New Roman" w:cs="Times New Roman"/>
        </w:rPr>
      </w:pPr>
      <w:r w:rsidRPr="001A3536">
        <w:rPr>
          <w:rFonts w:ascii="Times New Roman" w:hAnsi="Times New Roman" w:cs="Times New Roman"/>
        </w:rPr>
        <w:t>The development of a standardized fire resistance score</w:t>
      </w:r>
      <w:r w:rsidR="006F7827" w:rsidRPr="001A3536">
        <w:rPr>
          <w:rFonts w:ascii="Times New Roman" w:hAnsi="Times New Roman" w:cs="Times New Roman"/>
        </w:rPr>
        <w:t xml:space="preserve"> (FRS)</w:t>
      </w:r>
      <w:r w:rsidRPr="001A3536">
        <w:rPr>
          <w:rFonts w:ascii="Times New Roman" w:hAnsi="Times New Roman" w:cs="Times New Roman"/>
        </w:rPr>
        <w:t xml:space="preserve"> allow</w:t>
      </w:r>
      <w:r w:rsidR="0090471A" w:rsidRPr="001A3536">
        <w:rPr>
          <w:rFonts w:ascii="Times New Roman" w:hAnsi="Times New Roman" w:cs="Times New Roman"/>
        </w:rPr>
        <w:t>s</w:t>
      </w:r>
      <w:r w:rsidRPr="001A3536">
        <w:rPr>
          <w:rFonts w:ascii="Times New Roman" w:hAnsi="Times New Roman" w:cs="Times New Roman"/>
        </w:rPr>
        <w:t xml:space="preserve"> for future comparative research to account for general but imperfect correlations among different traits that confer </w:t>
      </w:r>
      <w:del w:id="114" w:author="Stevens, Jens T" w:date="2019-12-06T12:46:00Z">
        <w:r w:rsidRPr="001A3536" w:rsidDel="005A54E7">
          <w:rPr>
            <w:rFonts w:ascii="Times New Roman" w:hAnsi="Times New Roman" w:cs="Times New Roman"/>
          </w:rPr>
          <w:delText xml:space="preserve">resistance </w:delText>
        </w:r>
      </w:del>
      <w:ins w:id="115" w:author="Stevens, Jens T" w:date="2019-12-06T12:46:00Z">
        <w:r w:rsidR="005A54E7">
          <w:rPr>
            <w:rFonts w:ascii="Times New Roman" w:hAnsi="Times New Roman" w:cs="Times New Roman"/>
          </w:rPr>
          <w:t>resilience</w:t>
        </w:r>
        <w:r w:rsidR="005A54E7" w:rsidRPr="001A3536">
          <w:rPr>
            <w:rFonts w:ascii="Times New Roman" w:hAnsi="Times New Roman" w:cs="Times New Roman"/>
          </w:rPr>
          <w:t xml:space="preserve"> </w:t>
        </w:r>
      </w:ins>
      <w:r w:rsidRPr="001A3536">
        <w:rPr>
          <w:rFonts w:ascii="Times New Roman" w:hAnsi="Times New Roman" w:cs="Times New Roman"/>
        </w:rPr>
        <w:t>to tree-killing fire. Additional traits could be integrated</w:t>
      </w:r>
      <w:r w:rsidR="006F7827" w:rsidRPr="001A3536">
        <w:rPr>
          <w:rFonts w:ascii="Times New Roman" w:hAnsi="Times New Roman" w:cs="Times New Roman"/>
        </w:rPr>
        <w:t xml:space="preserve"> into the FRS,</w:t>
      </w:r>
      <w:r w:rsidRPr="001A3536">
        <w:rPr>
          <w:rFonts w:ascii="Times New Roman" w:hAnsi="Times New Roman" w:cs="Times New Roman"/>
        </w:rPr>
        <w:t xml:space="preserve"> but the traits we present here form the basis for most </w:t>
      </w:r>
      <w:r w:rsidR="006F7827" w:rsidRPr="001A3536">
        <w:rPr>
          <w:rFonts w:ascii="Times New Roman" w:hAnsi="Times New Roman" w:cs="Times New Roman"/>
        </w:rPr>
        <w:t xml:space="preserve">modern </w:t>
      </w:r>
      <w:r w:rsidRPr="001A3536">
        <w:rPr>
          <w:rFonts w:ascii="Times New Roman" w:hAnsi="Times New Roman" w:cs="Times New Roman"/>
        </w:rPr>
        <w:t xml:space="preserve">process-driven models of tree response to fire </w:t>
      </w:r>
      <w:r w:rsidR="006F7827" w:rsidRPr="001A3536">
        <w:rPr>
          <w:rFonts w:ascii="Times New Roman" w:hAnsi="Times New Roman" w:cs="Times New Roman"/>
        </w:rPr>
        <w:fldChar w:fldCharType="begin">
          <w:fldData xml:space="preserve">PEVuZE5vdGU+PENpdGU+PEF1dGhvcj5Ib29kPC9BdXRob3I+PFllYXI+MjAwNzwvWWVhcj48UmVj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</w:fldData>
        </w:fldChar>
      </w:r>
      <w:r w:rsidR="006F7827" w:rsidRPr="001A3536">
        <w:rPr>
          <w:rFonts w:ascii="Times New Roman" w:hAnsi="Times New Roman" w:cs="Times New Roman"/>
        </w:rPr>
        <w:instrText xml:space="preserve"> ADDIN EN.CITE </w:instrText>
      </w:r>
      <w:r w:rsidR="006F7827" w:rsidRPr="001A3536">
        <w:rPr>
          <w:rFonts w:ascii="Times New Roman" w:hAnsi="Times New Roman" w:cs="Times New Roman"/>
        </w:rPr>
        <w:fldChar w:fldCharType="begin">
          <w:fldData xml:space="preserve">PEVuZE5vdGU+PENpdGU+PEF1dGhvcj5Ib29kPC9BdXRob3I+PFllYXI+MjAwNzwvWWVhcj48UmVj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</w:fldData>
        </w:fldChar>
      </w:r>
      <w:r w:rsidR="006F7827" w:rsidRPr="001A3536">
        <w:rPr>
          <w:rFonts w:ascii="Times New Roman" w:hAnsi="Times New Roman" w:cs="Times New Roman"/>
        </w:rPr>
        <w:instrText xml:space="preserve"> ADDIN EN.CITE.DATA </w:instrText>
      </w:r>
      <w:r w:rsidR="006F7827" w:rsidRPr="001A3536">
        <w:rPr>
          <w:rFonts w:ascii="Times New Roman" w:hAnsi="Times New Roman" w:cs="Times New Roman"/>
        </w:rPr>
      </w:r>
      <w:r w:rsidR="006F7827" w:rsidRPr="001A3536">
        <w:rPr>
          <w:rFonts w:ascii="Times New Roman" w:hAnsi="Times New Roman" w:cs="Times New Roman"/>
        </w:rPr>
        <w:fldChar w:fldCharType="end"/>
      </w:r>
      <w:r w:rsidR="006F7827" w:rsidRPr="001A3536">
        <w:rPr>
          <w:rFonts w:ascii="Times New Roman" w:hAnsi="Times New Roman" w:cs="Times New Roman"/>
        </w:rPr>
      </w:r>
      <w:r w:rsidR="006F7827" w:rsidRPr="001A3536">
        <w:rPr>
          <w:rFonts w:ascii="Times New Roman" w:hAnsi="Times New Roman" w:cs="Times New Roman"/>
        </w:rPr>
        <w:fldChar w:fldCharType="separate"/>
      </w:r>
      <w:r w:rsidR="006F7827" w:rsidRPr="001A3536">
        <w:rPr>
          <w:rFonts w:ascii="Times New Roman" w:hAnsi="Times New Roman" w:cs="Times New Roman"/>
          <w:noProof/>
        </w:rPr>
        <w:t>(Hood, McHugh, Ryan, Reinhardt, &amp; Smith, 2007; Pausas et al., 2017)</w:t>
      </w:r>
      <w:r w:rsidR="006F7827" w:rsidRPr="001A3536">
        <w:rPr>
          <w:rFonts w:ascii="Times New Roman" w:hAnsi="Times New Roman" w:cs="Times New Roman"/>
        </w:rPr>
        <w:fldChar w:fldCharType="end"/>
      </w:r>
      <w:r w:rsidR="006F7827" w:rsidRPr="001A3536">
        <w:rPr>
          <w:rFonts w:ascii="Times New Roman" w:hAnsi="Times New Roman" w:cs="Times New Roman"/>
        </w:rPr>
        <w:t xml:space="preserve">. </w:t>
      </w:r>
      <w:r w:rsidR="00FF0F76">
        <w:rPr>
          <w:rFonts w:ascii="Times New Roman" w:hAnsi="Times New Roman" w:cs="Times New Roman"/>
        </w:rPr>
        <w:t xml:space="preserve">A fire-resilience </w:t>
      </w:r>
      <w:r w:rsidR="00FF0F76">
        <w:rPr>
          <w:rFonts w:ascii="Times New Roman" w:hAnsi="Times New Roman" w:cs="Times New Roman"/>
        </w:rPr>
        <w:lastRenderedPageBreak/>
        <w:t xml:space="preserve">index could similarly be developed for systems where crown-killing fire is the common </w:t>
      </w:r>
      <w:r w:rsidR="002973C6">
        <w:rPr>
          <w:rFonts w:ascii="Times New Roman" w:hAnsi="Times New Roman" w:cs="Times New Roman"/>
        </w:rPr>
        <w:t>fire regime</w:t>
      </w:r>
      <w:r w:rsidR="00842E41">
        <w:rPr>
          <w:rFonts w:ascii="Times New Roman" w:hAnsi="Times New Roman" w:cs="Times New Roman"/>
        </w:rPr>
        <w:t>,</w:t>
      </w:r>
      <w:r w:rsidR="002973C6">
        <w:rPr>
          <w:rFonts w:ascii="Times New Roman" w:hAnsi="Times New Roman" w:cs="Times New Roman"/>
        </w:rPr>
        <w:t xml:space="preserve"> but </w:t>
      </w:r>
      <w:r w:rsidR="00D7100D">
        <w:rPr>
          <w:rFonts w:ascii="Times New Roman" w:hAnsi="Times New Roman" w:cs="Times New Roman"/>
        </w:rPr>
        <w:t xml:space="preserve">would need to incorporate </w:t>
      </w:r>
      <w:r w:rsidR="002973C6">
        <w:rPr>
          <w:rFonts w:ascii="Times New Roman" w:hAnsi="Times New Roman" w:cs="Times New Roman"/>
        </w:rPr>
        <w:t xml:space="preserve">variation in regeneration methods and optimal fire-return intervals </w:t>
      </w:r>
      <w:r w:rsidR="002973C6">
        <w:rPr>
          <w:rFonts w:ascii="Times New Roman" w:hAnsi="Times New Roman" w:cs="Times New Roman"/>
        </w:rPr>
        <w:fldChar w:fldCharType="begin"/>
      </w:r>
      <w:r w:rsidR="002973C6">
        <w:rPr>
          <w:rFonts w:ascii="Times New Roman" w:hAnsi="Times New Roman" w:cs="Times New Roman"/>
        </w:rPr>
        <w:instrText xml:space="preserve"> ADDIN EN.CITE &lt;EndNote&gt;&lt;Cite&gt;&lt;Author&gt;Enright&lt;/Author&gt;&lt;Year&gt;2015&lt;/Year&gt;&lt;RecNum&gt;2877&lt;/RecNum&gt;&lt;DisplayText&gt;(Enright et al., 2015)&lt;/DisplayText&gt;&lt;record&gt;&lt;rec-number&gt;2877&lt;/rec-number&gt;&lt;foreign-keys&gt;&lt;key app="EN" db-id="w0ppaavf8t2zvwe9f0oxa5rcervz0wedp050" timestamp="1442699644"&gt;2877&lt;/key&gt;&lt;/foreign-keys&gt;&lt;ref-type name="Journal Article"&gt;17&lt;/ref-type&gt;&lt;contributors&gt;&lt;authors&gt;&lt;author&gt;Enright, Neal J.&lt;/author&gt;&lt;author&gt;Fontaine, Joseph B.&lt;/author&gt;&lt;author&gt;Bowman, David M. J. S.&lt;/author&gt;&lt;author&gt;Bradstock, Ross A.&lt;/author&gt;&lt;author&gt;Williams, Richard J.&lt;/author&gt;&lt;/authors&gt;&lt;/contributors&gt;&lt;titles&gt;&lt;title&gt;Interval squeeze: altered fire regimes and demographic responses interact to threaten woody species persistence as climate changes&lt;/title&gt;&lt;secondary-title&gt;Frontiers in Ecology and the Environment&lt;/secondary-title&gt;&lt;/titles&gt;&lt;periodical&gt;&lt;full-title&gt;Frontiers in Ecology and the Environment&lt;/full-title&gt;&lt;/periodical&gt;&lt;pages&gt;265-272&lt;/pages&gt;&lt;volume&gt;13&lt;/volume&gt;&lt;number&gt;5&lt;/number&gt;&lt;dates&gt;&lt;year&gt;2015&lt;/year&gt;&lt;pub-dates&gt;&lt;date&gt;2015/06/01&lt;/date&gt;&lt;/pub-dates&gt;&lt;/dates&gt;&lt;publisher&gt;Ecological Society of America&lt;/publisher&gt;&lt;isbn&gt;1540-9295&lt;/isbn&gt;&lt;urls&gt;&lt;related-urls&gt;&lt;url&gt;http://dx.doi.org/10.1890/140231&lt;/url&gt;&lt;/related-urls&gt;&lt;/urls&gt;&lt;electronic-resource-num&gt;10.1890/140231&lt;/electronic-resource-num&gt;&lt;research-notes&gt;Read 15 6/8/15&amp;#xD;Have pdf, paper copy&amp;#xD;I reviewed this paper. Thought it was conceptually interesting but was not specific enough as to the conditions under which the model applied.&amp;#xD;&amp;#xD;The basic premise is to link demography, climate, and fire regimes. Under warming climate, reproductive rates decrease at the same time as fire frequency is expected to increase. This leaves less time to establish sufficient seed banks (canopy or soil) to ensure replacement. Hence there is a squeeze put on woody species that need to devote resources to regeneration following fire (ie by seeding or sprouting).&lt;/research-notes&gt;&lt;access-date&gt;2015/09/19&lt;/access-date&gt;&lt;/record&gt;&lt;/Cite&gt;&lt;/EndNote&gt;</w:instrText>
      </w:r>
      <w:r w:rsidR="002973C6">
        <w:rPr>
          <w:rFonts w:ascii="Times New Roman" w:hAnsi="Times New Roman" w:cs="Times New Roman"/>
        </w:rPr>
        <w:fldChar w:fldCharType="separate"/>
      </w:r>
      <w:r w:rsidR="002973C6">
        <w:rPr>
          <w:rFonts w:ascii="Times New Roman" w:hAnsi="Times New Roman" w:cs="Times New Roman"/>
          <w:noProof/>
        </w:rPr>
        <w:t>(Enright et al., 2015)</w:t>
      </w:r>
      <w:r w:rsidR="002973C6">
        <w:rPr>
          <w:rFonts w:ascii="Times New Roman" w:hAnsi="Times New Roman" w:cs="Times New Roman"/>
        </w:rPr>
        <w:fldChar w:fldCharType="end"/>
      </w:r>
      <w:r w:rsidR="002973C6">
        <w:rPr>
          <w:rFonts w:ascii="Times New Roman" w:hAnsi="Times New Roman" w:cs="Times New Roman"/>
        </w:rPr>
        <w:t xml:space="preserve">. </w:t>
      </w:r>
      <w:ins w:id="116" w:author="Stevens, Jens T" w:date="2019-12-06T11:23:00Z">
        <w:r w:rsidR="005D6717">
          <w:rPr>
            <w:rFonts w:ascii="Times New Roman" w:hAnsi="Times New Roman" w:cs="Times New Roman"/>
          </w:rPr>
          <w:t xml:space="preserve">In general, fire-embracing species possessing either </w:t>
        </w:r>
        <w:proofErr w:type="spellStart"/>
        <w:r w:rsidR="005D6717">
          <w:rPr>
            <w:rFonts w:ascii="Times New Roman" w:hAnsi="Times New Roman" w:cs="Times New Roman"/>
          </w:rPr>
          <w:t>serotiny</w:t>
        </w:r>
        <w:proofErr w:type="spellEnd"/>
        <w:r w:rsidR="005D6717">
          <w:rPr>
            <w:rFonts w:ascii="Times New Roman" w:hAnsi="Times New Roman" w:cs="Times New Roman"/>
          </w:rPr>
          <w:t xml:space="preserve"> or </w:t>
        </w:r>
        <w:proofErr w:type="spellStart"/>
        <w:r w:rsidR="005D6717">
          <w:rPr>
            <w:rFonts w:ascii="Times New Roman" w:hAnsi="Times New Roman" w:cs="Times New Roman"/>
          </w:rPr>
          <w:t>resprouting</w:t>
        </w:r>
        <w:proofErr w:type="spellEnd"/>
        <w:r w:rsidR="005D6717">
          <w:rPr>
            <w:rFonts w:ascii="Times New Roman" w:hAnsi="Times New Roman" w:cs="Times New Roman"/>
          </w:rPr>
          <w:t xml:space="preserve"> ability are resilient to stand-replacing, high-severity fire, although with ongoing anthropogenic- and climate-driven shortening of fire return intervals in such crown-fire adapted ecosystems, these species are also at risk of population declines </w:t>
        </w:r>
        <w:r w:rsidR="005D6717">
          <w:rPr>
            <w:rFonts w:ascii="Times New Roman" w:hAnsi="Times New Roman" w:cs="Times New Roman"/>
          </w:rPr>
          <w:fldChar w:fldCharType="begin">
            <w:fldData xml:space="preserve">PEVuZE5vdGU+PENpdGU+PEF1dGhvcj5UdXJuZXI8L0F1dGhvcj48WWVhcj4yMDE5PC9ZZWFyPjxS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</w:fldData>
          </w:fldChar>
        </w:r>
        <w:r w:rsidR="005D6717">
          <w:rPr>
            <w:rFonts w:ascii="Times New Roman" w:hAnsi="Times New Roman" w:cs="Times New Roman"/>
          </w:rPr>
          <w:instrText xml:space="preserve"> ADDIN EN.CITE </w:instrText>
        </w:r>
        <w:r w:rsidR="005D6717">
          <w:rPr>
            <w:rFonts w:ascii="Times New Roman" w:hAnsi="Times New Roman" w:cs="Times New Roman"/>
          </w:rPr>
          <w:fldChar w:fldCharType="begin">
            <w:fldData xml:space="preserve">PEVuZE5vdGU+PENpdGU+PEF1dGhvcj5UdXJuZXI8L0F1dGhvcj48WWVhcj4yMDE5PC9ZZWFyPjxS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</w:fldData>
          </w:fldChar>
        </w:r>
        <w:r w:rsidR="005D6717">
          <w:rPr>
            <w:rFonts w:ascii="Times New Roman" w:hAnsi="Times New Roman" w:cs="Times New Roman"/>
          </w:rPr>
          <w:instrText xml:space="preserve"> ADDIN EN.CITE.DATA </w:instrText>
        </w:r>
        <w:r w:rsidR="005D6717">
          <w:rPr>
            <w:rFonts w:ascii="Times New Roman" w:hAnsi="Times New Roman" w:cs="Times New Roman"/>
          </w:rPr>
        </w:r>
        <w:r w:rsidR="005D6717">
          <w:rPr>
            <w:rFonts w:ascii="Times New Roman" w:hAnsi="Times New Roman" w:cs="Times New Roman"/>
          </w:rPr>
          <w:fldChar w:fldCharType="end"/>
        </w:r>
        <w:r w:rsidR="005D6717">
          <w:rPr>
            <w:rFonts w:ascii="Times New Roman" w:hAnsi="Times New Roman" w:cs="Times New Roman"/>
          </w:rPr>
        </w:r>
        <w:r w:rsidR="005D6717">
          <w:rPr>
            <w:rFonts w:ascii="Times New Roman" w:hAnsi="Times New Roman" w:cs="Times New Roman"/>
          </w:rPr>
          <w:fldChar w:fldCharType="separate"/>
        </w:r>
        <w:r w:rsidR="005D6717">
          <w:rPr>
            <w:rFonts w:ascii="Times New Roman" w:hAnsi="Times New Roman" w:cs="Times New Roman"/>
            <w:noProof/>
          </w:rPr>
          <w:t>(Enright et al., 2015; Turner, Braziunas, Hansen, &amp; Harvey, 2019)</w:t>
        </w:r>
        <w:r w:rsidR="005D6717">
          <w:rPr>
            <w:rFonts w:ascii="Times New Roman" w:hAnsi="Times New Roman" w:cs="Times New Roman"/>
          </w:rPr>
          <w:fldChar w:fldCharType="end"/>
        </w:r>
        <w:r w:rsidR="005D6717">
          <w:rPr>
            <w:rFonts w:ascii="Times New Roman" w:hAnsi="Times New Roman" w:cs="Times New Roman"/>
          </w:rPr>
          <w:t>.</w:t>
        </w:r>
      </w:ins>
      <w:ins w:id="117" w:author="Stevens, Jens T" w:date="2019-12-06T12:44:00Z">
        <w:r w:rsidR="002861AD">
          <w:rPr>
            <w:rFonts w:ascii="Times New Roman" w:hAnsi="Times New Roman" w:cs="Times New Roman"/>
          </w:rPr>
          <w:t xml:space="preserve"> Furthermore, fire-avoiding species (Keeley 2012) may also be resilient to stand-replacing fire if succession</w:t>
        </w:r>
      </w:ins>
      <w:ins w:id="118" w:author="Stevens, Jens T" w:date="2019-12-06T12:45:00Z">
        <w:r w:rsidR="002861AD">
          <w:rPr>
            <w:rFonts w:ascii="Times New Roman" w:hAnsi="Times New Roman" w:cs="Times New Roman"/>
          </w:rPr>
          <w:t xml:space="preserve"> proceeds during sufficiently long fire-free intervals</w:t>
        </w:r>
        <w:r w:rsidR="005A54E7">
          <w:rPr>
            <w:rFonts w:ascii="Times New Roman" w:hAnsi="Times New Roman" w:cs="Times New Roman"/>
          </w:rPr>
          <w:t>, and post-fire spatial mosaics of live tree refugia are complex enough for seed dispersal to initiate succession.</w:t>
        </w:r>
      </w:ins>
      <w:ins w:id="119" w:author="Stevens, Jens T" w:date="2019-12-06T12:44:00Z">
        <w:r w:rsidR="002861AD">
          <w:rPr>
            <w:rFonts w:ascii="Times New Roman" w:hAnsi="Times New Roman" w:cs="Times New Roman"/>
          </w:rPr>
          <w:t xml:space="preserve"> </w:t>
        </w:r>
      </w:ins>
    </w:p>
    <w:p w14:paraId="185A74EA" w14:textId="76C2DF06" w:rsidR="000B5B03" w:rsidRDefault="000B5B03" w:rsidP="005D6717">
      <w:pPr>
        <w:spacing w:line="480" w:lineRule="auto"/>
        <w:ind w:firstLine="720"/>
        <w:rPr>
          <w:ins w:id="120" w:author="Stevens, Jens T" w:date="2019-12-06T11:16:00Z"/>
          <w:rFonts w:ascii="Times New Roman" w:hAnsi="Times New Roman" w:cs="Times New Roman"/>
        </w:rPr>
      </w:pPr>
      <w:r>
        <w:rPr>
          <w:rFonts w:ascii="Times New Roman" w:hAnsi="Times New Roman" w:cs="Times New Roman"/>
        </w:rPr>
        <w:t xml:space="preserve">We focused on fire resistance (crown survival) rather than fire </w:t>
      </w:r>
      <w:del w:id="121" w:author="Stevens, Jens T" w:date="2019-12-05T16:10:00Z">
        <w:r w:rsidDel="004C6EED">
          <w:rPr>
            <w:rFonts w:ascii="Times New Roman" w:hAnsi="Times New Roman" w:cs="Times New Roman"/>
          </w:rPr>
          <w:delText xml:space="preserve">resilience </w:delText>
        </w:r>
      </w:del>
      <w:ins w:id="122" w:author="Stevens, Jens T" w:date="2019-12-05T16:10:00Z">
        <w:r>
          <w:rPr>
            <w:rFonts w:ascii="Times New Roman" w:hAnsi="Times New Roman" w:cs="Times New Roman"/>
          </w:rPr>
          <w:t xml:space="preserve">embracing strategies </w:t>
        </w:r>
      </w:ins>
      <w:r>
        <w:rPr>
          <w:rFonts w:ascii="Times New Roman" w:hAnsi="Times New Roman" w:cs="Times New Roman"/>
        </w:rPr>
        <w:t>(post-fire regeneration</w:t>
      </w:r>
      <w:ins w:id="123" w:author="Stevens, Jens T" w:date="2019-12-05T16:10:00Z">
        <w:r>
          <w:rPr>
            <w:rFonts w:ascii="Times New Roman" w:hAnsi="Times New Roman" w:cs="Times New Roman"/>
          </w:rPr>
          <w:t xml:space="preserve"> </w:t>
        </w:r>
        <w:proofErr w:type="spellStart"/>
        <w:r>
          <w:rPr>
            <w:rFonts w:ascii="Times New Roman" w:hAnsi="Times New Roman" w:cs="Times New Roman"/>
            <w:i/>
            <w:iCs/>
          </w:rPr>
          <w:t>sensu</w:t>
        </w:r>
        <w:proofErr w:type="spellEnd"/>
        <w:r>
          <w:rPr>
            <w:rFonts w:ascii="Times New Roman" w:hAnsi="Times New Roman" w:cs="Times New Roman"/>
          </w:rPr>
          <w:t xml:space="preserve"> Keeley 2012</w:t>
        </w:r>
      </w:ins>
      <w:r>
        <w:rPr>
          <w:rFonts w:ascii="Times New Roman" w:hAnsi="Times New Roman" w:cs="Times New Roman"/>
        </w:rPr>
        <w:t xml:space="preserve">) in part because regeneration strategies such as </w:t>
      </w:r>
      <w:proofErr w:type="spellStart"/>
      <w:r>
        <w:rPr>
          <w:rFonts w:ascii="Times New Roman" w:hAnsi="Times New Roman" w:cs="Times New Roman"/>
        </w:rPr>
        <w:t>serotiny</w:t>
      </w:r>
      <w:proofErr w:type="spellEnd"/>
      <w:r>
        <w:rPr>
          <w:rFonts w:ascii="Times New Roman" w:hAnsi="Times New Roman" w:cs="Times New Roman"/>
        </w:rPr>
        <w:t xml:space="preserve">, which is adaptive under crown fire, occur in relatively few western conifers (e.g., </w:t>
      </w:r>
      <w:r>
        <w:rPr>
          <w:rFonts w:ascii="Times New Roman" w:hAnsi="Times New Roman" w:cs="Times New Roman"/>
          <w:i/>
        </w:rPr>
        <w:t xml:space="preserve">Pinus </w:t>
      </w:r>
      <w:proofErr w:type="spellStart"/>
      <w:r>
        <w:rPr>
          <w:rFonts w:ascii="Times New Roman" w:hAnsi="Times New Roman" w:cs="Times New Roman"/>
          <w:i/>
        </w:rPr>
        <w:t>contorta</w:t>
      </w:r>
      <w:proofErr w:type="spellEnd"/>
      <w:r>
        <w:rPr>
          <w:rFonts w:ascii="Times New Roman" w:hAnsi="Times New Roman" w:cs="Times New Roman"/>
        </w:rPr>
        <w:t xml:space="preserve"> var. </w:t>
      </w:r>
      <w:proofErr w:type="spellStart"/>
      <w:r>
        <w:rPr>
          <w:rFonts w:ascii="Times New Roman" w:hAnsi="Times New Roman" w:cs="Times New Roman"/>
          <w:i/>
        </w:rPr>
        <w:t>latifolia</w:t>
      </w:r>
      <w:proofErr w:type="spellEnd"/>
      <w:r>
        <w:rPr>
          <w:rFonts w:ascii="Times New Roman" w:hAnsi="Times New Roman" w:cs="Times New Roman"/>
        </w:rPr>
        <w:t xml:space="preserve"> in the Rocky Mountains; </w:t>
      </w:r>
      <w:proofErr w:type="spellStart"/>
      <w:r>
        <w:rPr>
          <w:rFonts w:ascii="Times New Roman" w:hAnsi="Times New Roman" w:cs="Times New Roman"/>
          <w:i/>
        </w:rPr>
        <w:t>Picea</w:t>
      </w:r>
      <w:proofErr w:type="spellEnd"/>
      <w:r>
        <w:rPr>
          <w:rFonts w:ascii="Times New Roman" w:hAnsi="Times New Roman" w:cs="Times New Roman"/>
          <w:i/>
        </w:rPr>
        <w:t xml:space="preserve"> </w:t>
      </w:r>
      <w:proofErr w:type="spellStart"/>
      <w:r>
        <w:rPr>
          <w:rFonts w:ascii="Times New Roman" w:hAnsi="Times New Roman" w:cs="Times New Roman"/>
          <w:i/>
        </w:rPr>
        <w:t>mariana</w:t>
      </w:r>
      <w:proofErr w:type="spellEnd"/>
      <w:r>
        <w:rPr>
          <w:rFonts w:ascii="Times New Roman" w:hAnsi="Times New Roman" w:cs="Times New Roman"/>
        </w:rPr>
        <w:t xml:space="preserve"> in the boreal shield, </w:t>
      </w:r>
      <w:r>
        <w:rPr>
          <w:rFonts w:ascii="Times New Roman" w:hAnsi="Times New Roman" w:cs="Times New Roman"/>
          <w:i/>
        </w:rPr>
        <w:t xml:space="preserve">Pinus </w:t>
      </w:r>
      <w:proofErr w:type="spellStart"/>
      <w:r>
        <w:rPr>
          <w:rFonts w:ascii="Times New Roman" w:hAnsi="Times New Roman" w:cs="Times New Roman"/>
          <w:i/>
        </w:rPr>
        <w:t>attenuata</w:t>
      </w:r>
      <w:proofErr w:type="spellEnd"/>
      <w:r>
        <w:rPr>
          <w:rFonts w:ascii="Times New Roman" w:hAnsi="Times New Roman" w:cs="Times New Roman"/>
        </w:rPr>
        <w:t xml:space="preserve">, </w:t>
      </w:r>
      <w:r>
        <w:rPr>
          <w:rFonts w:ascii="Times New Roman" w:hAnsi="Times New Roman" w:cs="Times New Roman"/>
          <w:i/>
        </w:rPr>
        <w:t xml:space="preserve">Pinus </w:t>
      </w:r>
      <w:proofErr w:type="spellStart"/>
      <w:r>
        <w:rPr>
          <w:rFonts w:ascii="Times New Roman" w:hAnsi="Times New Roman" w:cs="Times New Roman"/>
          <w:i/>
        </w:rPr>
        <w:t>coulteri</w:t>
      </w:r>
      <w:proofErr w:type="spellEnd"/>
      <w:r>
        <w:rPr>
          <w:rFonts w:ascii="Times New Roman" w:hAnsi="Times New Roman" w:cs="Times New Roman"/>
        </w:rPr>
        <w:t xml:space="preserve">, and </w:t>
      </w:r>
      <w:proofErr w:type="spellStart"/>
      <w:r>
        <w:rPr>
          <w:rFonts w:ascii="Times New Roman" w:hAnsi="Times New Roman" w:cs="Times New Roman"/>
          <w:i/>
        </w:rPr>
        <w:t>Hesperocyparis</w:t>
      </w:r>
      <w:proofErr w:type="spellEnd"/>
      <w:r>
        <w:rPr>
          <w:rFonts w:ascii="Times New Roman" w:hAnsi="Times New Roman" w:cs="Times New Roman"/>
          <w:i/>
        </w:rPr>
        <w:t xml:space="preserve"> </w:t>
      </w:r>
      <w:r w:rsidRPr="00233BFC">
        <w:rPr>
          <w:rFonts w:ascii="Times New Roman" w:hAnsi="Times New Roman" w:cs="Times New Roman"/>
        </w:rPr>
        <w:t>spp</w:t>
      </w:r>
      <w:r w:rsidRPr="00A85506">
        <w:rPr>
          <w:rFonts w:ascii="Times New Roman" w:hAnsi="Times New Roman" w:cs="Times New Roman"/>
        </w:rPr>
        <w:t>.</w:t>
      </w:r>
      <w:r>
        <w:rPr>
          <w:rFonts w:ascii="Times New Roman" w:hAnsi="Times New Roman" w:cs="Times New Roman"/>
        </w:rPr>
        <w:t xml:space="preserve"> in California). These “fire-</w:t>
      </w:r>
      <w:del w:id="124" w:author="Stevens, Jens T" w:date="2019-12-05T16:14:00Z">
        <w:r w:rsidDel="00C0121C">
          <w:rPr>
            <w:rFonts w:ascii="Times New Roman" w:hAnsi="Times New Roman" w:cs="Times New Roman"/>
          </w:rPr>
          <w:delText>resilient</w:delText>
        </w:r>
      </w:del>
      <w:ins w:id="125" w:author="Stevens, Jens T" w:date="2019-12-05T16:14:00Z">
        <w:r>
          <w:rPr>
            <w:rFonts w:ascii="Times New Roman" w:hAnsi="Times New Roman" w:cs="Times New Roman"/>
          </w:rPr>
          <w:t>embracing</w:t>
        </w:r>
      </w:ins>
      <w:r>
        <w:rPr>
          <w:rFonts w:ascii="Times New Roman" w:hAnsi="Times New Roman" w:cs="Times New Roman"/>
        </w:rPr>
        <w:t xml:space="preserve">” species also tend to score low on measures of fire resistance such as bark thickness </w:t>
      </w:r>
      <w:r>
        <w:rPr>
          <w:rFonts w:ascii="Times New Roman" w:hAnsi="Times New Roman" w:cs="Times New Roman"/>
        </w:rPr>
        <w:fldChar w:fldCharType="begin"/>
      </w:r>
      <w:r>
        <w:rPr>
          <w:rFonts w:ascii="Times New Roman" w:hAnsi="Times New Roman" w:cs="Times New Roman"/>
        </w:rPr>
        <w:instrText xml:space="preserve"> ADDIN EN.CITE &lt;EndNote&gt;&lt;Cite&gt;&lt;Author&gt;Schwilk&lt;/Author&gt;&lt;Year&gt;2001&lt;/Year&gt;&lt;RecNum&gt;3059&lt;/RecNum&gt;&lt;DisplayText&gt;(Schwilk &amp;amp; Ackerly, 2001)&lt;/DisplayText&gt;&lt;record&gt;&lt;rec-number&gt;3059&lt;/rec-number&gt;&lt;foreign-keys&gt;&lt;key app="EN" db-id="w0ppaavf8t2zvwe9f0oxa5rcervz0wedp050" timestamp="1455145774"&gt;3059&lt;/key&gt;&lt;/foreign-keys&gt;&lt;ref-type name="Journal Article"&gt;17&lt;/ref-type&gt;&lt;contributors&gt;&lt;authors&gt;&lt;author&gt;Schwilk, Dylan W.&lt;/author&gt;&lt;author&gt;Ackerly, David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Pr>
          <w:rFonts w:ascii="Times New Roman" w:hAnsi="Times New Roman" w:cs="Times New Roman"/>
        </w:rPr>
        <w:fldChar w:fldCharType="separate"/>
      </w:r>
      <w:r>
        <w:rPr>
          <w:rFonts w:ascii="Times New Roman" w:hAnsi="Times New Roman" w:cs="Times New Roman"/>
          <w:noProof/>
        </w:rPr>
        <w:t>(Schwilk &amp; Ackerly, 2001)</w:t>
      </w:r>
      <w:r>
        <w:rPr>
          <w:rFonts w:ascii="Times New Roman" w:hAnsi="Times New Roman" w:cs="Times New Roman"/>
        </w:rPr>
        <w:fldChar w:fldCharType="end"/>
      </w:r>
      <w:r>
        <w:rPr>
          <w:rFonts w:ascii="Times New Roman" w:hAnsi="Times New Roman" w:cs="Times New Roman"/>
        </w:rPr>
        <w:t xml:space="preserve">, and with the exception of </w:t>
      </w:r>
      <w:r>
        <w:rPr>
          <w:rFonts w:ascii="Times New Roman" w:hAnsi="Times New Roman" w:cs="Times New Roman"/>
          <w:i/>
        </w:rPr>
        <w:t xml:space="preserve">P. </w:t>
      </w:r>
      <w:proofErr w:type="spellStart"/>
      <w:r>
        <w:rPr>
          <w:rFonts w:ascii="Times New Roman" w:hAnsi="Times New Roman" w:cs="Times New Roman"/>
          <w:i/>
        </w:rPr>
        <w:t>contorta</w:t>
      </w:r>
      <w:proofErr w:type="spellEnd"/>
      <w:r>
        <w:rPr>
          <w:rFonts w:ascii="Times New Roman" w:hAnsi="Times New Roman" w:cs="Times New Roman"/>
          <w:i/>
        </w:rPr>
        <w:t xml:space="preserve"> </w:t>
      </w:r>
      <w:r w:rsidRPr="00233BFC">
        <w:rPr>
          <w:rFonts w:ascii="Times New Roman" w:hAnsi="Times New Roman" w:cs="Times New Roman"/>
        </w:rPr>
        <w:t>var.</w:t>
      </w:r>
      <w:r>
        <w:rPr>
          <w:rFonts w:ascii="Times New Roman" w:hAnsi="Times New Roman" w:cs="Times New Roman"/>
          <w:i/>
        </w:rPr>
        <w:t xml:space="preserve"> </w:t>
      </w:r>
      <w:proofErr w:type="spellStart"/>
      <w:r>
        <w:rPr>
          <w:rFonts w:ascii="Times New Roman" w:hAnsi="Times New Roman" w:cs="Times New Roman"/>
          <w:i/>
        </w:rPr>
        <w:t>latifolia</w:t>
      </w:r>
      <w:proofErr w:type="spellEnd"/>
      <w:r>
        <w:rPr>
          <w:rFonts w:ascii="Times New Roman" w:hAnsi="Times New Roman" w:cs="Times New Roman"/>
          <w:i/>
        </w:rPr>
        <w:t xml:space="preserve"> </w:t>
      </w:r>
      <w:r>
        <w:rPr>
          <w:rFonts w:ascii="Times New Roman" w:hAnsi="Times New Roman" w:cs="Times New Roman"/>
        </w:rPr>
        <w:t xml:space="preserve">and </w:t>
      </w:r>
      <w:r>
        <w:rPr>
          <w:rFonts w:ascii="Times New Roman" w:hAnsi="Times New Roman" w:cs="Times New Roman"/>
          <w:i/>
        </w:rPr>
        <w:t xml:space="preserve">P. </w:t>
      </w:r>
      <w:proofErr w:type="spellStart"/>
      <w:r>
        <w:rPr>
          <w:rFonts w:ascii="Times New Roman" w:hAnsi="Times New Roman" w:cs="Times New Roman"/>
          <w:i/>
        </w:rPr>
        <w:t>mariana</w:t>
      </w:r>
      <w:proofErr w:type="spellEnd"/>
      <w:ins w:id="126" w:author="Stevens, Jens T" w:date="2019-12-05T16:11:00Z">
        <w:r>
          <w:rPr>
            <w:rFonts w:ascii="Times New Roman" w:hAnsi="Times New Roman" w:cs="Times New Roman"/>
            <w:iCs/>
          </w:rPr>
          <w:t xml:space="preserve"> (which is concentrated in Canada)</w:t>
        </w:r>
      </w:ins>
      <w:r>
        <w:rPr>
          <w:rFonts w:ascii="Times New Roman" w:hAnsi="Times New Roman" w:cs="Times New Roman"/>
        </w:rPr>
        <w:t xml:space="preserve">, these species often have narrow ranges and occupy marginal sites </w:t>
      </w:r>
      <w:r>
        <w:rPr>
          <w:rFonts w:ascii="Times New Roman" w:hAnsi="Times New Roman" w:cs="Times New Roman"/>
        </w:rPr>
        <w:fldChar w:fldCharType="begin"/>
      </w:r>
      <w:r>
        <w:rPr>
          <w:rFonts w:ascii="Times New Roman" w:hAnsi="Times New Roman" w:cs="Times New Roman"/>
        </w:rPr>
        <w:instrText xml:space="preserve"> 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(FEIS, 2013)</w:t>
      </w:r>
      <w:r>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Resprouting</w:t>
      </w:r>
      <w:proofErr w:type="spellEnd"/>
      <w:r>
        <w:rPr>
          <w:rFonts w:ascii="Times New Roman" w:hAnsi="Times New Roman" w:cs="Times New Roman"/>
        </w:rPr>
        <w:t xml:space="preserve"> in conifers in this region is similarly rare and mostly limited to species with narrow ranges across the western U.S. (e.g., </w:t>
      </w:r>
      <w:proofErr w:type="spellStart"/>
      <w:r>
        <w:rPr>
          <w:rFonts w:ascii="Times New Roman" w:hAnsi="Times New Roman" w:cs="Times New Roman"/>
          <w:i/>
        </w:rPr>
        <w:t>Juniperus</w:t>
      </w:r>
      <w:proofErr w:type="spellEnd"/>
      <w:r>
        <w:rPr>
          <w:rFonts w:ascii="Times New Roman" w:hAnsi="Times New Roman" w:cs="Times New Roman"/>
          <w:i/>
        </w:rPr>
        <w:t xml:space="preserve"> </w:t>
      </w:r>
      <w:proofErr w:type="spellStart"/>
      <w:r>
        <w:rPr>
          <w:rFonts w:ascii="Times New Roman" w:hAnsi="Times New Roman" w:cs="Times New Roman"/>
          <w:i/>
        </w:rPr>
        <w:t>deppeana</w:t>
      </w:r>
      <w:proofErr w:type="spellEnd"/>
      <w:r>
        <w:rPr>
          <w:rFonts w:ascii="Times New Roman" w:hAnsi="Times New Roman" w:cs="Times New Roman"/>
        </w:rPr>
        <w:t xml:space="preserve"> and </w:t>
      </w:r>
      <w:proofErr w:type="spellStart"/>
      <w:r>
        <w:rPr>
          <w:rFonts w:ascii="Times New Roman" w:hAnsi="Times New Roman" w:cs="Times New Roman"/>
          <w:i/>
        </w:rPr>
        <w:t>Pseudotsuga</w:t>
      </w:r>
      <w:proofErr w:type="spellEnd"/>
      <w:r>
        <w:rPr>
          <w:rFonts w:ascii="Times New Roman" w:hAnsi="Times New Roman" w:cs="Times New Roman"/>
          <w:i/>
        </w:rPr>
        <w:t xml:space="preserve"> </w:t>
      </w:r>
      <w:proofErr w:type="spellStart"/>
      <w:r>
        <w:rPr>
          <w:rFonts w:ascii="Times New Roman" w:hAnsi="Times New Roman" w:cs="Times New Roman"/>
          <w:i/>
        </w:rPr>
        <w:t>macrocarpa</w:t>
      </w:r>
      <w:proofErr w:type="spellEnd"/>
      <w:r>
        <w:rPr>
          <w:rFonts w:ascii="Times New Roman" w:hAnsi="Times New Roman" w:cs="Times New Roman"/>
        </w:rPr>
        <w:t xml:space="preserve">), with the notable exception of </w:t>
      </w:r>
      <w:r>
        <w:rPr>
          <w:rFonts w:ascii="Times New Roman" w:hAnsi="Times New Roman" w:cs="Times New Roman"/>
          <w:i/>
        </w:rPr>
        <w:t>Sequoia sempervirens</w:t>
      </w:r>
      <w:r>
        <w:rPr>
          <w:rFonts w:ascii="Times New Roman" w:hAnsi="Times New Roman" w:cs="Times New Roman"/>
        </w:rPr>
        <w:t xml:space="preserve">, which has a fairly unique fire ecology among conifers (see below). </w:t>
      </w:r>
      <w:ins w:id="127" w:author="Stevens, Jens T" w:date="2019-12-06T11:21:00Z">
        <w:r w:rsidR="005D6717">
          <w:rPr>
            <w:rFonts w:ascii="Times New Roman" w:hAnsi="Times New Roman" w:cs="Times New Roman"/>
          </w:rPr>
          <w:t>Thus the geograp</w:t>
        </w:r>
      </w:ins>
      <w:ins w:id="128" w:author="Stevens, Jens T" w:date="2019-12-06T11:22:00Z">
        <w:r w:rsidR="005D6717">
          <w:rPr>
            <w:rFonts w:ascii="Times New Roman" w:hAnsi="Times New Roman" w:cs="Times New Roman"/>
          </w:rPr>
          <w:t xml:space="preserve">hic and </w:t>
        </w:r>
        <w:proofErr w:type="spellStart"/>
        <w:r w:rsidR="005D6717">
          <w:rPr>
            <w:rFonts w:ascii="Times New Roman" w:hAnsi="Times New Roman" w:cs="Times New Roman"/>
          </w:rPr>
          <w:t>across</w:t>
        </w:r>
        <w:proofErr w:type="spellEnd"/>
        <w:r w:rsidR="005D6717">
          <w:rPr>
            <w:rFonts w:ascii="Times New Roman" w:hAnsi="Times New Roman" w:cs="Times New Roman"/>
          </w:rPr>
          <w:t xml:space="preserve">-species variation in fire-embracing traits is </w:t>
        </w:r>
        <w:r w:rsidR="005D6717">
          <w:rPr>
            <w:rFonts w:ascii="Times New Roman" w:hAnsi="Times New Roman" w:cs="Times New Roman"/>
          </w:rPr>
          <w:lastRenderedPageBreak/>
          <w:t>less than for fire-resistance traits</w:t>
        </w:r>
      </w:ins>
      <w:ins w:id="129" w:author="Stevens, Jens T" w:date="2019-12-06T11:23:00Z">
        <w:r w:rsidR="005D6717">
          <w:rPr>
            <w:rFonts w:ascii="Times New Roman" w:hAnsi="Times New Roman" w:cs="Times New Roman"/>
          </w:rPr>
          <w:t xml:space="preserve">, presenting </w:t>
        </w:r>
      </w:ins>
      <w:ins w:id="130" w:author="Stevens, Jens T" w:date="2019-12-06T11:26:00Z">
        <w:r w:rsidR="005D6717">
          <w:rPr>
            <w:rFonts w:ascii="Times New Roman" w:hAnsi="Times New Roman" w:cs="Times New Roman"/>
          </w:rPr>
          <w:t xml:space="preserve">a unique set of challenges for </w:t>
        </w:r>
      </w:ins>
      <w:ins w:id="131" w:author="Stevens, Jens T" w:date="2019-12-06T11:27:00Z">
        <w:r w:rsidR="005D6717">
          <w:rPr>
            <w:rFonts w:ascii="Times New Roman" w:hAnsi="Times New Roman" w:cs="Times New Roman"/>
          </w:rPr>
          <w:t>extending functional trait biogeography to that dimension of fire regime adaptations</w:t>
        </w:r>
      </w:ins>
      <w:ins w:id="132" w:author="Stevens, Jens T" w:date="2019-12-06T11:22:00Z">
        <w:r w:rsidR="005D6717">
          <w:rPr>
            <w:rFonts w:ascii="Times New Roman" w:hAnsi="Times New Roman" w:cs="Times New Roman"/>
          </w:rPr>
          <w:t xml:space="preserve">. </w:t>
        </w:r>
      </w:ins>
      <w:del w:id="133" w:author="Stevens, Jens T" w:date="2019-12-06T11:23:00Z">
        <w:r w:rsidDel="005D6717">
          <w:rPr>
            <w:rFonts w:ascii="Times New Roman" w:hAnsi="Times New Roman" w:cs="Times New Roman"/>
          </w:rPr>
          <w:delText>In general, fire-</w:delText>
        </w:r>
      </w:del>
      <w:del w:id="134" w:author="Stevens, Jens T" w:date="2019-12-05T16:14:00Z">
        <w:r w:rsidDel="00C0121C">
          <w:rPr>
            <w:rFonts w:ascii="Times New Roman" w:hAnsi="Times New Roman" w:cs="Times New Roman"/>
          </w:rPr>
          <w:delText xml:space="preserve">resilient </w:delText>
        </w:r>
      </w:del>
      <w:del w:id="135" w:author="Stevens, Jens T" w:date="2019-12-06T11:23:00Z">
        <w:r w:rsidDel="005D6717">
          <w:rPr>
            <w:rFonts w:ascii="Times New Roman" w:hAnsi="Times New Roman" w:cs="Times New Roman"/>
          </w:rPr>
          <w:delText xml:space="preserve">species possessing either serotiny or resprouting ability are resilient to stand-replacing, high-severity fire, although with ongoing anthropogenic- and climate-driven shortening of fire return intervals in such crown-fire adapted ecosystems, these species are also at risk of population declines </w:delText>
        </w:r>
        <w:r w:rsidDel="005D6717">
          <w:rPr>
            <w:rFonts w:ascii="Times New Roman" w:hAnsi="Times New Roman" w:cs="Times New Roman"/>
          </w:rPr>
          <w:fldChar w:fldCharType="begin">
            <w:fldData xml:space="preserve">PEVuZE5vdGU+PENpdGU+PEF1dGhvcj5UdXJuZXI8L0F1dGhvcj48WWVhcj4yMDE5PC9ZZWFyPjxS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</w:fldData>
          </w:fldChar>
        </w:r>
        <w:r w:rsidDel="005D6717">
          <w:rPr>
            <w:rFonts w:ascii="Times New Roman" w:hAnsi="Times New Roman" w:cs="Times New Roman"/>
          </w:rPr>
          <w:delInstrText xml:space="preserve"> ADDIN EN.CITE </w:delInstrText>
        </w:r>
        <w:r w:rsidDel="005D6717">
          <w:rPr>
            <w:rFonts w:ascii="Times New Roman" w:hAnsi="Times New Roman" w:cs="Times New Roman"/>
          </w:rPr>
          <w:fldChar w:fldCharType="begin">
            <w:fldData xml:space="preserve">PEVuZE5vdGU+PENpdGU+PEF1dGhvcj5UdXJuZXI8L0F1dGhvcj48WWVhcj4yMDE5PC9ZZWFyPjxS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</w:fldData>
          </w:fldChar>
        </w:r>
        <w:r w:rsidDel="005D6717">
          <w:rPr>
            <w:rFonts w:ascii="Times New Roman" w:hAnsi="Times New Roman" w:cs="Times New Roman"/>
          </w:rPr>
          <w:delInstrText xml:space="preserve"> ADDIN EN.CITE.DATA </w:delInstrText>
        </w:r>
        <w:r w:rsidDel="005D6717">
          <w:rPr>
            <w:rFonts w:ascii="Times New Roman" w:hAnsi="Times New Roman" w:cs="Times New Roman"/>
          </w:rPr>
        </w:r>
        <w:r w:rsidDel="005D6717">
          <w:rPr>
            <w:rFonts w:ascii="Times New Roman" w:hAnsi="Times New Roman" w:cs="Times New Roman"/>
          </w:rPr>
          <w:fldChar w:fldCharType="end"/>
        </w:r>
        <w:r w:rsidDel="005D6717">
          <w:rPr>
            <w:rFonts w:ascii="Times New Roman" w:hAnsi="Times New Roman" w:cs="Times New Roman"/>
          </w:rPr>
        </w:r>
        <w:r w:rsidDel="005D6717">
          <w:rPr>
            <w:rFonts w:ascii="Times New Roman" w:hAnsi="Times New Roman" w:cs="Times New Roman"/>
          </w:rPr>
          <w:fldChar w:fldCharType="separate"/>
        </w:r>
        <w:r w:rsidDel="005D6717">
          <w:rPr>
            <w:rFonts w:ascii="Times New Roman" w:hAnsi="Times New Roman" w:cs="Times New Roman"/>
            <w:noProof/>
          </w:rPr>
          <w:delText>(Enright et al., 2015; Turner, Braziunas, Hansen, &amp; Harvey, 2019)</w:delText>
        </w:r>
        <w:r w:rsidDel="005D6717">
          <w:rPr>
            <w:rFonts w:ascii="Times New Roman" w:hAnsi="Times New Roman" w:cs="Times New Roman"/>
          </w:rPr>
          <w:fldChar w:fldCharType="end"/>
        </w:r>
        <w:r w:rsidDel="005D6717">
          <w:rPr>
            <w:rFonts w:ascii="Times New Roman" w:hAnsi="Times New Roman" w:cs="Times New Roman"/>
          </w:rPr>
          <w:delText>.</w:delText>
        </w:r>
      </w:del>
    </w:p>
    <w:p w14:paraId="2A315AA7" w14:textId="1B93A6C2" w:rsidR="00FF0F76" w:rsidRDefault="000B5B03">
      <w:pPr>
        <w:spacing w:line="480" w:lineRule="auto"/>
        <w:ind w:firstLine="720"/>
        <w:rPr>
          <w:rFonts w:ascii="Times New Roman" w:hAnsi="Times New Roman" w:cs="Times New Roman"/>
        </w:rPr>
      </w:pPr>
      <w:ins w:id="136" w:author="Stevens, Jens T" w:date="2019-12-06T11:16:00Z">
        <w:r>
          <w:rPr>
            <w:rFonts w:ascii="Times New Roman" w:hAnsi="Times New Roman" w:cs="Times New Roman"/>
          </w:rPr>
          <w:t xml:space="preserve">Even within the traits we selected, our </w:t>
        </w:r>
      </w:ins>
      <w:ins w:id="137" w:author="Stevens, Jens T" w:date="2019-12-06T11:17:00Z">
        <w:r>
          <w:rPr>
            <w:rFonts w:ascii="Times New Roman" w:hAnsi="Times New Roman" w:cs="Times New Roman"/>
          </w:rPr>
          <w:t xml:space="preserve">FRS </w:t>
        </w:r>
      </w:ins>
      <w:ins w:id="138" w:author="Stevens, Jens T" w:date="2019-12-06T11:16:00Z">
        <w:r>
          <w:rPr>
            <w:rFonts w:ascii="Times New Roman" w:hAnsi="Times New Roman" w:cs="Times New Roman"/>
          </w:rPr>
          <w:t xml:space="preserve">index has its limitations. </w:t>
        </w:r>
      </w:ins>
      <w:r w:rsidR="002973C6">
        <w:rPr>
          <w:rFonts w:ascii="Times New Roman" w:hAnsi="Times New Roman" w:cs="Times New Roman"/>
        </w:rPr>
        <w:t xml:space="preserve">The use of litter flammability in our FRS captures a second dimension of fire regimes (the “hot-flammable strategy; Fig. S1; </w:t>
      </w:r>
      <w:proofErr w:type="spellStart"/>
      <w:r w:rsidR="002973C6">
        <w:rPr>
          <w:rFonts w:ascii="Times New Roman" w:hAnsi="Times New Roman" w:cs="Times New Roman"/>
        </w:rPr>
        <w:t>Pausas</w:t>
      </w:r>
      <w:proofErr w:type="spellEnd"/>
      <w:r w:rsidR="002973C6">
        <w:rPr>
          <w:rFonts w:ascii="Times New Roman" w:hAnsi="Times New Roman" w:cs="Times New Roman"/>
        </w:rPr>
        <w:t xml:space="preserve"> et al. 2017) that is also relevant in crown-fire dominated systems, but litter fuels are not </w:t>
      </w:r>
      <w:r w:rsidR="00D7100D">
        <w:rPr>
          <w:rFonts w:ascii="Times New Roman" w:hAnsi="Times New Roman" w:cs="Times New Roman"/>
        </w:rPr>
        <w:t xml:space="preserve">typically </w:t>
      </w:r>
      <w:r w:rsidR="002973C6">
        <w:rPr>
          <w:rFonts w:ascii="Times New Roman" w:hAnsi="Times New Roman" w:cs="Times New Roman"/>
        </w:rPr>
        <w:t xml:space="preserve">the dominant fuels in </w:t>
      </w:r>
      <w:del w:id="139" w:author="Stevens, Jens T" w:date="2019-12-05T11:47:00Z">
        <w:r w:rsidR="00D7100D" w:rsidDel="0067736C">
          <w:rPr>
            <w:rFonts w:ascii="Times New Roman" w:hAnsi="Times New Roman" w:cs="Times New Roman"/>
          </w:rPr>
          <w:delText xml:space="preserve">these </w:delText>
        </w:r>
      </w:del>
      <w:ins w:id="140" w:author="Stevens, Jens T" w:date="2019-12-05T11:47:00Z">
        <w:r w:rsidR="0067736C">
          <w:rPr>
            <w:rFonts w:ascii="Times New Roman" w:hAnsi="Times New Roman" w:cs="Times New Roman"/>
          </w:rPr>
          <w:t xml:space="preserve">those </w:t>
        </w:r>
      </w:ins>
      <w:r w:rsidR="00D7100D">
        <w:rPr>
          <w:rFonts w:ascii="Times New Roman" w:hAnsi="Times New Roman" w:cs="Times New Roman"/>
        </w:rPr>
        <w:t>ecosystems</w:t>
      </w:r>
      <w:r w:rsidR="002973C6">
        <w:rPr>
          <w:rFonts w:ascii="Times New Roman" w:hAnsi="Times New Roman" w:cs="Times New Roman"/>
        </w:rPr>
        <w:t xml:space="preserve"> (where </w:t>
      </w:r>
      <w:r w:rsidR="00D7100D">
        <w:rPr>
          <w:rFonts w:ascii="Times New Roman" w:hAnsi="Times New Roman" w:cs="Times New Roman"/>
        </w:rPr>
        <w:t xml:space="preserve">live fuels from </w:t>
      </w:r>
      <w:r w:rsidR="002973C6">
        <w:rPr>
          <w:rFonts w:ascii="Times New Roman" w:hAnsi="Times New Roman" w:cs="Times New Roman"/>
        </w:rPr>
        <w:t xml:space="preserve">shrubs and trees </w:t>
      </w:r>
      <w:r w:rsidR="00D7100D">
        <w:rPr>
          <w:rFonts w:ascii="Times New Roman" w:hAnsi="Times New Roman" w:cs="Times New Roman"/>
        </w:rPr>
        <w:t xml:space="preserve">are stronger </w:t>
      </w:r>
      <w:r w:rsidR="002973C6">
        <w:rPr>
          <w:rFonts w:ascii="Times New Roman" w:hAnsi="Times New Roman" w:cs="Times New Roman"/>
        </w:rPr>
        <w:t>drive</w:t>
      </w:r>
      <w:r w:rsidR="00D7100D">
        <w:rPr>
          <w:rFonts w:ascii="Times New Roman" w:hAnsi="Times New Roman" w:cs="Times New Roman"/>
        </w:rPr>
        <w:t>rs of</w:t>
      </w:r>
      <w:r w:rsidR="002973C6">
        <w:rPr>
          <w:rFonts w:ascii="Times New Roman" w:hAnsi="Times New Roman" w:cs="Times New Roman"/>
        </w:rPr>
        <w:t xml:space="preserve"> fire behavior). Forest physiognomy is therefore a driver of fire regimes that is related to, but not captured by, our methodology.</w:t>
      </w:r>
      <w:r w:rsidR="00326FB9">
        <w:rPr>
          <w:rFonts w:ascii="Times New Roman" w:hAnsi="Times New Roman" w:cs="Times New Roman"/>
        </w:rPr>
        <w:t xml:space="preserve"> </w:t>
      </w:r>
      <w:ins w:id="141" w:author="Stevens, Jens T" w:date="2019-12-06T11:17:00Z">
        <w:r>
          <w:rPr>
            <w:rFonts w:ascii="Times New Roman" w:hAnsi="Times New Roman" w:cs="Times New Roman"/>
          </w:rPr>
          <w:t xml:space="preserve">We again emphasize that </w:t>
        </w:r>
      </w:ins>
      <w:ins w:id="142" w:author="Stevens, Jens T" w:date="2019-12-06T11:51:00Z">
        <w:r w:rsidR="00E2114A">
          <w:rPr>
            <w:rFonts w:ascii="Times New Roman" w:hAnsi="Times New Roman" w:cs="Times New Roman"/>
          </w:rPr>
          <w:t xml:space="preserve">fuels and climate conditions can override trait influences on tree survival during fire, and our FRS index is not meant to be predictive of </w:t>
        </w:r>
      </w:ins>
      <w:ins w:id="143" w:author="Stevens, Jens T" w:date="2019-12-06T11:52:00Z">
        <w:r w:rsidR="00E2114A">
          <w:rPr>
            <w:rFonts w:ascii="Times New Roman" w:hAnsi="Times New Roman" w:cs="Times New Roman"/>
          </w:rPr>
          <w:t xml:space="preserve">tree survival rates following fire, but rather to provide quantitative support to identifying which forest communities would be most resistant to surface fire </w:t>
        </w:r>
      </w:ins>
      <w:ins w:id="144" w:author="Stevens, Jens T" w:date="2019-12-06T11:53:00Z">
        <w:r w:rsidR="00E2114A">
          <w:rPr>
            <w:rFonts w:ascii="Times New Roman" w:hAnsi="Times New Roman" w:cs="Times New Roman"/>
            <w:i/>
            <w:iCs/>
          </w:rPr>
          <w:t xml:space="preserve">given </w:t>
        </w:r>
        <w:r w:rsidR="00E2114A">
          <w:rPr>
            <w:rFonts w:ascii="Times New Roman" w:hAnsi="Times New Roman" w:cs="Times New Roman"/>
          </w:rPr>
          <w:t xml:space="preserve">adequate fuel and climate conditions. </w:t>
        </w:r>
      </w:ins>
      <w:r w:rsidR="00326FB9">
        <w:rPr>
          <w:rFonts w:ascii="Times New Roman" w:hAnsi="Times New Roman" w:cs="Times New Roman"/>
        </w:rPr>
        <w:t xml:space="preserve">Our FRS could also be further refined with improved data on bark thickness allometry across multiple species </w:t>
      </w:r>
      <w:r w:rsidR="00326FB9">
        <w:rPr>
          <w:rFonts w:ascii="Times New Roman" w:hAnsi="Times New Roman" w:cs="Times New Roman"/>
        </w:rPr>
        <w:fldChar w:fldCharType="begin"/>
      </w:r>
      <w:r w:rsidR="00326FB9">
        <w:rPr>
          <w:rFonts w:ascii="Times New Roman" w:hAnsi="Times New Roman" w:cs="Times New Roman"/>
        </w:rPr>
        <w:instrText xml:space="preserve"> ADDIN EN.CITE &lt;EndNote&gt;&lt;Cite&gt;&lt;Author&gt;Jackson&lt;/Author&gt;&lt;Year&gt;1999&lt;/Year&gt;&lt;RecNum&gt;2225&lt;/RecNum&gt;&lt;DisplayText&gt;(Jackson et al., 1999)&lt;/DisplayText&gt;&lt;record&gt;&lt;rec-number&gt;2225&lt;/rec-number&gt;&lt;foreign-keys&gt;&lt;key app="EN" db-id="w0ppaavf8t2zvwe9f0oxa5rcervz0wedp050" timestamp="1410996160"&gt;2225&lt;/key&gt;&lt;/foreign-keys&gt;&lt;ref-type name="Journal Article"&gt;17&lt;/ref-type&gt;&lt;contributors&gt;&lt;authors&gt;&lt;author&gt;Jackson, James F.&lt;/author&gt;&lt;author&gt;Adams, Dean C.&lt;/author&gt;&lt;author&gt;Jackson, Ursula B.&lt;/author&gt;&lt;/authors&gt;&lt;/contributors&gt;&lt;titles&gt;&lt;title&gt;Allometry of Constitutive Defense: A Model and a Comparative Test with Tree Bark and Fire Regime&lt;/title&gt;&lt;secondary-title&gt;The American Naturalist&lt;/secondary-title&gt;&lt;/titles&gt;&lt;periodical&gt;&lt;full-title&gt;The American Naturalist&lt;/full-title&gt;&lt;/periodical&gt;&lt;pages&gt;614-632&lt;/pages&gt;&lt;volume&gt;153&lt;/volume&gt;&lt;number&gt;6&lt;/number&gt;&lt;dates&gt;&lt;year&gt;1999&lt;/year&gt;&lt;/dates&gt;&lt;publisher&gt;The University of Chicago Press for The American Society of Naturalists&lt;/publisher&gt;&lt;isbn&gt;00030147&lt;/isbn&gt;&lt;urls&gt;&lt;related-urls&gt;&lt;url&gt;http://www.jstor.org/stable/10.1086/303201&lt;/url&gt;&lt;/related-urls&gt;&lt;/urls&gt;&lt;electronic-resource-num&gt;10.1086/303201&lt;/electronic-resource-num&gt;&lt;/record&gt;&lt;/Cite&gt;&lt;/EndNote&gt;</w:instrText>
      </w:r>
      <w:r w:rsidR="00326FB9">
        <w:rPr>
          <w:rFonts w:ascii="Times New Roman" w:hAnsi="Times New Roman" w:cs="Times New Roman"/>
        </w:rPr>
        <w:fldChar w:fldCharType="separate"/>
      </w:r>
      <w:r w:rsidR="00326FB9">
        <w:rPr>
          <w:rFonts w:ascii="Times New Roman" w:hAnsi="Times New Roman" w:cs="Times New Roman"/>
          <w:noProof/>
        </w:rPr>
        <w:t>(Jackson et al., 1999)</w:t>
      </w:r>
      <w:r w:rsidR="00326FB9">
        <w:rPr>
          <w:rFonts w:ascii="Times New Roman" w:hAnsi="Times New Roman" w:cs="Times New Roman"/>
        </w:rPr>
        <w:fldChar w:fldCharType="end"/>
      </w:r>
      <w:r w:rsidR="00326FB9">
        <w:rPr>
          <w:rFonts w:ascii="Times New Roman" w:hAnsi="Times New Roman" w:cs="Times New Roman"/>
        </w:rPr>
        <w:t>, and additional parameters describing actual cambial exposure time or the ability of crowns to recover from scorch.</w:t>
      </w:r>
      <w:ins w:id="145" w:author="Stevens, Jens T" w:date="2019-12-06T11:17:00Z">
        <w:r>
          <w:rPr>
            <w:rFonts w:ascii="Times New Roman" w:hAnsi="Times New Roman" w:cs="Times New Roman"/>
          </w:rPr>
          <w:t xml:space="preserve"> Furthermore</w:t>
        </w:r>
      </w:ins>
      <w:ins w:id="146" w:author="Stevens, Jens T" w:date="2019-12-06T11:28:00Z">
        <w:r w:rsidR="005D6717">
          <w:rPr>
            <w:rFonts w:ascii="Times New Roman" w:hAnsi="Times New Roman" w:cs="Times New Roman"/>
          </w:rPr>
          <w:t xml:space="preserve">, availability of both trait data and spatial data for the traits and species we considered was generally limited to the species level, so we did not consider potentially </w:t>
        </w:r>
      </w:ins>
      <w:ins w:id="147" w:author="Stevens, Jens T" w:date="2019-12-06T11:29:00Z">
        <w:r w:rsidR="005D6717">
          <w:rPr>
            <w:rFonts w:ascii="Times New Roman" w:hAnsi="Times New Roman" w:cs="Times New Roman"/>
          </w:rPr>
          <w:t xml:space="preserve">important subspecies-level variation. </w:t>
        </w:r>
      </w:ins>
    </w:p>
    <w:p w14:paraId="065F0C8F" w14:textId="3118D8C3" w:rsidR="001E4420" w:rsidRPr="001A3536" w:rsidRDefault="006F7827">
      <w:pPr>
        <w:spacing w:line="480" w:lineRule="auto"/>
        <w:ind w:firstLine="720"/>
        <w:rPr>
          <w:rFonts w:ascii="Times New Roman" w:hAnsi="Times New Roman" w:cs="Times New Roman"/>
        </w:rPr>
      </w:pPr>
      <w:r w:rsidRPr="001A3536">
        <w:rPr>
          <w:rFonts w:ascii="Times New Roman" w:hAnsi="Times New Roman" w:cs="Times New Roman"/>
        </w:rPr>
        <w:t xml:space="preserve">Importantly, the application of the FRS concept to landscape biogeography models is highly sensitive to the processes underlying the biogeographic models; contemporary distribution models like those we analyzed here </w:t>
      </w:r>
      <w:r w:rsidRPr="001A3536">
        <w:rPr>
          <w:rFonts w:ascii="Times New Roman" w:hAnsi="Times New Roman" w:cs="Times New Roman"/>
        </w:rPr>
        <w:fldChar w:fldCharType="begin"/>
      </w:r>
      <w:r w:rsidRPr="001A3536">
        <w:rPr>
          <w:rFonts w:ascii="Times New Roman" w:hAnsi="Times New Roman" w:cs="Times New Roman"/>
        </w:rPr>
        <w:instrText xml:space="preserve"> ADDIN EN.CITE &lt;EndNote&gt;&lt;Cite&gt;&lt;Author&gt;Wilson&lt;/Author&gt;&lt;Year&gt;2013&lt;/Year&gt;&lt;RecNum&gt;3063&lt;/RecNum&gt;&lt;DisplayText&gt;(Wilson et al.,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rsidRPr="001A3536">
        <w:rPr>
          <w:rFonts w:ascii="Times New Roman" w:hAnsi="Times New Roman" w:cs="Times New Roman"/>
        </w:rPr>
        <w:fldChar w:fldCharType="separate"/>
      </w:r>
      <w:r w:rsidRPr="001A3536">
        <w:rPr>
          <w:rFonts w:ascii="Times New Roman" w:hAnsi="Times New Roman" w:cs="Times New Roman"/>
          <w:noProof/>
        </w:rPr>
        <w:t>(Wilson et al., 2013)</w:t>
      </w:r>
      <w:r w:rsidRPr="001A3536">
        <w:rPr>
          <w:rFonts w:ascii="Times New Roman" w:hAnsi="Times New Roman" w:cs="Times New Roman"/>
        </w:rPr>
        <w:fldChar w:fldCharType="end"/>
      </w:r>
      <w:r w:rsidRPr="001A3536">
        <w:rPr>
          <w:rFonts w:ascii="Times New Roman" w:hAnsi="Times New Roman" w:cs="Times New Roman"/>
        </w:rPr>
        <w:t xml:space="preserve"> reflect a long legacy of land use change and fire suppression, and do not necessarily reflect the potential vegetation type under a historical fire regime</w:t>
      </w:r>
      <w:r w:rsidR="0090471A" w:rsidRPr="001A3536">
        <w:rPr>
          <w:rFonts w:ascii="Times New Roman" w:hAnsi="Times New Roman" w:cs="Times New Roman"/>
        </w:rPr>
        <w:t xml:space="preserve"> or a historical climate</w:t>
      </w:r>
      <w:r w:rsidRPr="001A3536">
        <w:rPr>
          <w:rFonts w:ascii="Times New Roman" w:hAnsi="Times New Roman" w:cs="Times New Roman"/>
        </w:rPr>
        <w:t xml:space="preserve">. Future research could apply the FRS concept, and functional trait biogeography more broadly, to reconstructed forest stands such as those </w:t>
      </w:r>
      <w:r w:rsidRPr="001A3536">
        <w:rPr>
          <w:rFonts w:ascii="Times New Roman" w:hAnsi="Times New Roman" w:cs="Times New Roman"/>
        </w:rPr>
        <w:lastRenderedPageBreak/>
        <w:t>generate</w:t>
      </w:r>
      <w:r w:rsidR="00D7100D">
        <w:rPr>
          <w:rFonts w:ascii="Times New Roman" w:hAnsi="Times New Roman" w:cs="Times New Roman"/>
        </w:rPr>
        <w:t>d</w:t>
      </w:r>
      <w:r w:rsidRPr="001A3536">
        <w:rPr>
          <w:rFonts w:ascii="Times New Roman" w:hAnsi="Times New Roman" w:cs="Times New Roman"/>
        </w:rPr>
        <w:t xml:space="preserve"> by predictive vegetation mapping </w:t>
      </w:r>
      <w:r w:rsidRPr="001A3536">
        <w:rPr>
          <w:rFonts w:ascii="Times New Roman" w:hAnsi="Times New Roman" w:cs="Times New Roman"/>
        </w:rPr>
        <w:fldChar w:fldCharType="begin">
          <w:fldData xml:space="preserve">PEVuZE5vdGU+PENpdGU+PEF1dGhvcj5NYXh3ZWxsPC9BdXRob3I+PFllYXI+MjAxNDwvWWVhcj48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</w:fldData>
        </w:fldChar>
      </w:r>
      <w:r w:rsidRPr="001A3536">
        <w:rPr>
          <w:rFonts w:ascii="Times New Roman" w:hAnsi="Times New Roman" w:cs="Times New Roman"/>
        </w:rPr>
        <w:instrText xml:space="preserve"> ADDIN EN.CITE </w:instrText>
      </w:r>
      <w:r w:rsidRPr="001A3536">
        <w:rPr>
          <w:rFonts w:ascii="Times New Roman" w:hAnsi="Times New Roman" w:cs="Times New Roman"/>
        </w:rPr>
        <w:fldChar w:fldCharType="begin">
          <w:fldData xml:space="preserve">PEVuZE5vdGU+PENpdGU+PEF1dGhvcj5NYXh3ZWxsPC9BdXRob3I+PFllYXI+MjAxNDwvWWVhcj48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</w:fldData>
        </w:fldChar>
      </w:r>
      <w:r w:rsidRPr="001A3536">
        <w:rPr>
          <w:rFonts w:ascii="Times New Roman" w:hAnsi="Times New Roman" w:cs="Times New Roman"/>
        </w:rPr>
        <w:instrText xml:space="preserve"> ADDIN EN.CITE.DATA </w:instrText>
      </w:r>
      <w:r w:rsidRPr="001A3536">
        <w:rPr>
          <w:rFonts w:ascii="Times New Roman" w:hAnsi="Times New Roman" w:cs="Times New Roman"/>
        </w:rPr>
      </w:r>
      <w:r w:rsidRPr="001A3536">
        <w:rPr>
          <w:rFonts w:ascii="Times New Roman" w:hAnsi="Times New Roman" w:cs="Times New Roman"/>
        </w:rPr>
        <w:fldChar w:fldCharType="end"/>
      </w:r>
      <w:r w:rsidRPr="001A3536">
        <w:rPr>
          <w:rFonts w:ascii="Times New Roman" w:hAnsi="Times New Roman" w:cs="Times New Roman"/>
        </w:rPr>
      </w:r>
      <w:r w:rsidRPr="001A3536">
        <w:rPr>
          <w:rFonts w:ascii="Times New Roman" w:hAnsi="Times New Roman" w:cs="Times New Roman"/>
        </w:rPr>
        <w:fldChar w:fldCharType="separate"/>
      </w:r>
      <w:r w:rsidRPr="001A3536">
        <w:rPr>
          <w:rFonts w:ascii="Times New Roman" w:hAnsi="Times New Roman" w:cs="Times New Roman"/>
          <w:noProof/>
        </w:rPr>
        <w:t>(Maxwell et al., 2014)</w:t>
      </w:r>
      <w:r w:rsidRPr="001A3536">
        <w:rPr>
          <w:rFonts w:ascii="Times New Roman" w:hAnsi="Times New Roman" w:cs="Times New Roman"/>
        </w:rPr>
        <w:fldChar w:fldCharType="end"/>
      </w:r>
      <w:r w:rsidRPr="001A3536">
        <w:rPr>
          <w:rFonts w:ascii="Times New Roman" w:hAnsi="Times New Roman" w:cs="Times New Roman"/>
        </w:rPr>
        <w:t xml:space="preserve"> or other reconstruction methods </w:t>
      </w:r>
      <w:r w:rsidRPr="001A3536">
        <w:rPr>
          <w:rFonts w:ascii="Times New Roman" w:hAnsi="Times New Roman" w:cs="Times New Roman"/>
        </w:rPr>
        <w:fldChar w:fldCharType="begin">
          <w:fldData xml:space="preserve">PEVuZE5vdGU+PENpdGU+PEF1dGhvcj5Zb2NvbS1LZW50PC9BdXRob3I+PFllYXI+MjAxNTwvWWVh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</w:fldData>
        </w:fldChar>
      </w:r>
      <w:r w:rsidRPr="001A3536">
        <w:rPr>
          <w:rFonts w:ascii="Times New Roman" w:hAnsi="Times New Roman" w:cs="Times New Roman"/>
        </w:rPr>
        <w:instrText xml:space="preserve"> ADDIN EN.CITE </w:instrText>
      </w:r>
      <w:r w:rsidRPr="001A3536">
        <w:rPr>
          <w:rFonts w:ascii="Times New Roman" w:hAnsi="Times New Roman" w:cs="Times New Roman"/>
        </w:rPr>
        <w:fldChar w:fldCharType="begin">
          <w:fldData xml:space="preserve">PEVuZE5vdGU+PENpdGU+PEF1dGhvcj5Zb2NvbS1LZW50PC9BdXRob3I+PFllYXI+MjAxNTwvWWVh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</w:fldData>
        </w:fldChar>
      </w:r>
      <w:r w:rsidRPr="001A3536">
        <w:rPr>
          <w:rFonts w:ascii="Times New Roman" w:hAnsi="Times New Roman" w:cs="Times New Roman"/>
        </w:rPr>
        <w:instrText xml:space="preserve"> ADDIN EN.CITE.DATA </w:instrText>
      </w:r>
      <w:r w:rsidRPr="001A3536">
        <w:rPr>
          <w:rFonts w:ascii="Times New Roman" w:hAnsi="Times New Roman" w:cs="Times New Roman"/>
        </w:rPr>
      </w:r>
      <w:r w:rsidRPr="001A3536">
        <w:rPr>
          <w:rFonts w:ascii="Times New Roman" w:hAnsi="Times New Roman" w:cs="Times New Roman"/>
        </w:rPr>
        <w:fldChar w:fldCharType="end"/>
      </w:r>
      <w:r w:rsidRPr="001A3536">
        <w:rPr>
          <w:rFonts w:ascii="Times New Roman" w:hAnsi="Times New Roman" w:cs="Times New Roman"/>
        </w:rPr>
      </w:r>
      <w:r w:rsidRPr="001A3536">
        <w:rPr>
          <w:rFonts w:ascii="Times New Roman" w:hAnsi="Times New Roman" w:cs="Times New Roman"/>
        </w:rPr>
        <w:fldChar w:fldCharType="separate"/>
      </w:r>
      <w:r w:rsidRPr="001A3536">
        <w:rPr>
          <w:rFonts w:ascii="Times New Roman" w:hAnsi="Times New Roman" w:cs="Times New Roman"/>
          <w:noProof/>
        </w:rPr>
        <w:t>(Yocom-Kent et al., 2015)</w:t>
      </w:r>
      <w:r w:rsidRPr="001A3536">
        <w:rPr>
          <w:rFonts w:ascii="Times New Roman" w:hAnsi="Times New Roman" w:cs="Times New Roman"/>
        </w:rPr>
        <w:fldChar w:fldCharType="end"/>
      </w:r>
      <w:r w:rsidRPr="001A3536">
        <w:rPr>
          <w:rFonts w:ascii="Times New Roman" w:hAnsi="Times New Roman" w:cs="Times New Roman"/>
        </w:rPr>
        <w:t>. Such applications</w:t>
      </w:r>
      <w:r w:rsidR="0090471A" w:rsidRPr="001A3536">
        <w:rPr>
          <w:rFonts w:ascii="Times New Roman" w:hAnsi="Times New Roman" w:cs="Times New Roman"/>
        </w:rPr>
        <w:t xml:space="preserve"> of</w:t>
      </w:r>
      <w:r w:rsidRPr="001A3536">
        <w:rPr>
          <w:rFonts w:ascii="Times New Roman" w:hAnsi="Times New Roman" w:cs="Times New Roman"/>
        </w:rPr>
        <w:t xml:space="preserve"> functional trait biogeography </w:t>
      </w:r>
      <w:r w:rsidR="0090471A" w:rsidRPr="001A3536">
        <w:rPr>
          <w:rFonts w:ascii="Times New Roman" w:hAnsi="Times New Roman" w:cs="Times New Roman"/>
        </w:rPr>
        <w:t>provide a critical and often-missing</w:t>
      </w:r>
      <w:r w:rsidRPr="001A3536">
        <w:rPr>
          <w:rFonts w:ascii="Times New Roman" w:hAnsi="Times New Roman" w:cs="Times New Roman"/>
        </w:rPr>
        <w:t xml:space="preserve"> link </w:t>
      </w:r>
      <w:r w:rsidR="0090471A" w:rsidRPr="001A3536">
        <w:rPr>
          <w:rFonts w:ascii="Times New Roman" w:hAnsi="Times New Roman" w:cs="Times New Roman"/>
        </w:rPr>
        <w:t>between</w:t>
      </w:r>
      <w:r w:rsidRPr="001A3536">
        <w:rPr>
          <w:rFonts w:ascii="Times New Roman" w:hAnsi="Times New Roman" w:cs="Times New Roman"/>
        </w:rPr>
        <w:t xml:space="preserve"> individual-</w:t>
      </w:r>
      <w:r w:rsidR="0090471A" w:rsidRPr="001A3536">
        <w:rPr>
          <w:rFonts w:ascii="Times New Roman" w:hAnsi="Times New Roman" w:cs="Times New Roman"/>
        </w:rPr>
        <w:t>scale</w:t>
      </w:r>
      <w:r w:rsidRPr="001A3536">
        <w:rPr>
          <w:rFonts w:ascii="Times New Roman" w:hAnsi="Times New Roman" w:cs="Times New Roman"/>
        </w:rPr>
        <w:t xml:space="preserve"> processes driving plant responses to </w:t>
      </w:r>
      <w:r w:rsidR="0090471A" w:rsidRPr="001A3536">
        <w:rPr>
          <w:rFonts w:ascii="Times New Roman" w:hAnsi="Times New Roman" w:cs="Times New Roman"/>
        </w:rPr>
        <w:t>their environment,</w:t>
      </w:r>
      <w:r w:rsidRPr="001A3536">
        <w:rPr>
          <w:rFonts w:ascii="Times New Roman" w:hAnsi="Times New Roman" w:cs="Times New Roman"/>
        </w:rPr>
        <w:t xml:space="preserve"> </w:t>
      </w:r>
      <w:r w:rsidR="0090471A" w:rsidRPr="001A3536">
        <w:rPr>
          <w:rFonts w:ascii="Times New Roman" w:hAnsi="Times New Roman" w:cs="Times New Roman"/>
        </w:rPr>
        <w:t>and</w:t>
      </w:r>
      <w:r w:rsidRPr="001A3536">
        <w:rPr>
          <w:rFonts w:ascii="Times New Roman" w:hAnsi="Times New Roman" w:cs="Times New Roman"/>
        </w:rPr>
        <w:t xml:space="preserve"> synoptic patterns </w:t>
      </w:r>
      <w:r w:rsidR="0090471A" w:rsidRPr="001A3536">
        <w:rPr>
          <w:rFonts w:ascii="Times New Roman" w:hAnsi="Times New Roman" w:cs="Times New Roman"/>
        </w:rPr>
        <w:t xml:space="preserve">of environmental conditions at much broader spatial and temporal scales. </w:t>
      </w:r>
    </w:p>
    <w:p w14:paraId="0F646B5A" w14:textId="77777777" w:rsidR="00352463" w:rsidRPr="001A3536" w:rsidRDefault="00352463" w:rsidP="00352463">
      <w:pPr>
        <w:spacing w:line="480" w:lineRule="auto"/>
        <w:rPr>
          <w:rFonts w:ascii="Times New Roman" w:hAnsi="Times New Roman" w:cs="Times New Roman"/>
        </w:rPr>
      </w:pPr>
    </w:p>
    <w:p w14:paraId="61660899" w14:textId="77777777" w:rsidR="001A3536" w:rsidRDefault="001A3536" w:rsidP="00352463">
      <w:pPr>
        <w:spacing w:line="480" w:lineRule="auto"/>
        <w:rPr>
          <w:rFonts w:ascii="Times New Roman" w:hAnsi="Times New Roman" w:cs="Times New Roman"/>
        </w:rPr>
      </w:pPr>
    </w:p>
    <w:p w14:paraId="1704D027" w14:textId="1986BF4F" w:rsidR="00352463" w:rsidRPr="001A3536" w:rsidRDefault="00352463" w:rsidP="00352463">
      <w:pPr>
        <w:spacing w:line="480" w:lineRule="auto"/>
        <w:rPr>
          <w:rFonts w:ascii="Times New Roman" w:hAnsi="Times New Roman" w:cs="Times New Roman"/>
        </w:rPr>
      </w:pPr>
      <w:r w:rsidRPr="001A3536">
        <w:rPr>
          <w:rFonts w:ascii="Times New Roman" w:hAnsi="Times New Roman" w:cs="Times New Roman"/>
        </w:rPr>
        <w:t xml:space="preserve"> </w:t>
      </w:r>
    </w:p>
    <w:p w14:paraId="2C42BD53" w14:textId="77777777" w:rsidR="005D6717" w:rsidRPr="005D6717" w:rsidRDefault="00352463" w:rsidP="005D6717">
      <w:pPr>
        <w:pStyle w:val="EndNoteBibliographyTitle"/>
        <w:rPr>
          <w:b/>
          <w:noProof/>
        </w:rPr>
      </w:pPr>
      <w:r>
        <w:fldChar w:fldCharType="begin"/>
      </w:r>
      <w:r>
        <w:instrText xml:space="preserve"> ADDIN EN.REFLIST </w:instrText>
      </w:r>
      <w:r>
        <w:fldChar w:fldCharType="separate"/>
      </w:r>
      <w:r w:rsidR="005D6717" w:rsidRPr="005D6717">
        <w:rPr>
          <w:b/>
          <w:noProof/>
        </w:rPr>
        <w:t>References</w:t>
      </w:r>
    </w:p>
    <w:p w14:paraId="3D27CBF2" w14:textId="77777777" w:rsidR="005D6717" w:rsidRPr="005D6717" w:rsidRDefault="005D6717" w:rsidP="005D6717">
      <w:pPr>
        <w:pStyle w:val="EndNoteBibliographyTitle"/>
        <w:rPr>
          <w:b/>
          <w:noProof/>
        </w:rPr>
      </w:pPr>
    </w:p>
    <w:p w14:paraId="684F3DFB" w14:textId="77777777" w:rsidR="005D6717" w:rsidRPr="005D6717" w:rsidRDefault="005D6717" w:rsidP="005D6717">
      <w:pPr>
        <w:pStyle w:val="EndNoteBibliography"/>
        <w:ind w:left="720" w:hanging="720"/>
        <w:rPr>
          <w:noProof/>
        </w:rPr>
      </w:pPr>
      <w:r w:rsidRPr="005D6717">
        <w:rPr>
          <w:noProof/>
        </w:rPr>
        <w:t xml:space="preserve">Brown, J. K., &amp; Smith, J. K. (2000). </w:t>
      </w:r>
      <w:r w:rsidRPr="005D6717">
        <w:rPr>
          <w:i/>
          <w:noProof/>
        </w:rPr>
        <w:t>Wildland fire in ecosystems: effects of fire on flora</w:t>
      </w:r>
      <w:r w:rsidRPr="005D6717">
        <w:rPr>
          <w:noProof/>
        </w:rPr>
        <w:t xml:space="preserve">. Retrieved from Ogden, UT: U.S. Department of Agriculture, Forest Service, Rocky Mountain Research Station.: </w:t>
      </w:r>
    </w:p>
    <w:p w14:paraId="7DB99188" w14:textId="77777777" w:rsidR="005D6717" w:rsidRPr="005D6717" w:rsidRDefault="005D6717" w:rsidP="005D6717">
      <w:pPr>
        <w:pStyle w:val="EndNoteBibliography"/>
        <w:ind w:left="720" w:hanging="720"/>
        <w:rPr>
          <w:noProof/>
        </w:rPr>
      </w:pPr>
      <w:r w:rsidRPr="005D6717">
        <w:rPr>
          <w:noProof/>
        </w:rPr>
        <w:t xml:space="preserve">de Magalhaes, R. M. Q., &amp; Schwilk, D. W. (2012). Leaf traits and litter flammability: evidence for non-additive mixture effects in a temperate forest. </w:t>
      </w:r>
      <w:r w:rsidRPr="005D6717">
        <w:rPr>
          <w:i/>
          <w:noProof/>
        </w:rPr>
        <w:t>Journal of Ecology, 100</w:t>
      </w:r>
      <w:r w:rsidRPr="005D6717">
        <w:rPr>
          <w:noProof/>
        </w:rPr>
        <w:t>(5), 1153-1163. doi:10.1111/j.1365-2745.2012.01987.x</w:t>
      </w:r>
    </w:p>
    <w:p w14:paraId="33E07600" w14:textId="77777777" w:rsidR="005D6717" w:rsidRPr="005D6717" w:rsidRDefault="005D6717" w:rsidP="005D6717">
      <w:pPr>
        <w:pStyle w:val="EndNoteBibliography"/>
        <w:ind w:left="720" w:hanging="720"/>
        <w:rPr>
          <w:noProof/>
        </w:rPr>
      </w:pPr>
      <w:r w:rsidRPr="005D6717">
        <w:rPr>
          <w:noProof/>
        </w:rPr>
        <w:t xml:space="preserve">Enright, N. J., Fontaine, J. B., Bowman, D. M. J. S., Bradstock, R. A., &amp; Williams, R. J. (2015). Interval squeeze: altered fire regimes and demographic responses interact to threaten woody species persistence as climate changes. </w:t>
      </w:r>
      <w:r w:rsidRPr="005D6717">
        <w:rPr>
          <w:i/>
          <w:noProof/>
        </w:rPr>
        <w:t>Frontiers in Ecology and the Environment, 13</w:t>
      </w:r>
      <w:r w:rsidRPr="005D6717">
        <w:rPr>
          <w:noProof/>
        </w:rPr>
        <w:t>(5), 265-272. doi:10.1890/140231</w:t>
      </w:r>
    </w:p>
    <w:p w14:paraId="307BD9D8" w14:textId="77777777" w:rsidR="005D6717" w:rsidRPr="005D6717" w:rsidRDefault="005D6717" w:rsidP="005D6717">
      <w:pPr>
        <w:pStyle w:val="EndNoteBibliography"/>
        <w:ind w:left="720" w:hanging="720"/>
        <w:rPr>
          <w:noProof/>
        </w:rPr>
      </w:pPr>
      <w:r w:rsidRPr="005D6717">
        <w:rPr>
          <w:noProof/>
        </w:rPr>
        <w:t>FEIS. (2013). Fire Effects Information System. Plant species descriptions.   http://www.fs.fed.us/database/feis/plants/</w:t>
      </w:r>
    </w:p>
    <w:p w14:paraId="15D89D70" w14:textId="77777777" w:rsidR="005D6717" w:rsidRPr="005D6717" w:rsidRDefault="005D6717" w:rsidP="005D6717">
      <w:pPr>
        <w:pStyle w:val="EndNoteBibliography"/>
        <w:ind w:left="720" w:hanging="720"/>
        <w:rPr>
          <w:noProof/>
        </w:rPr>
      </w:pPr>
      <w:r w:rsidRPr="005D6717">
        <w:rPr>
          <w:noProof/>
        </w:rPr>
        <w:t xml:space="preserve">Fonda, R. W. (2001). Burning Characteristics of Needles from Eight Pine Species. </w:t>
      </w:r>
      <w:r w:rsidRPr="005D6717">
        <w:rPr>
          <w:i/>
          <w:noProof/>
        </w:rPr>
        <w:t>Forest Science, 47</w:t>
      </w:r>
      <w:r w:rsidRPr="005D6717">
        <w:rPr>
          <w:noProof/>
        </w:rPr>
        <w:t xml:space="preserve">(3), 390-396. </w:t>
      </w:r>
    </w:p>
    <w:p w14:paraId="50F4661F" w14:textId="77777777" w:rsidR="005D6717" w:rsidRPr="005D6717" w:rsidRDefault="005D6717" w:rsidP="005D6717">
      <w:pPr>
        <w:pStyle w:val="EndNoteBibliography"/>
        <w:ind w:left="720" w:hanging="720"/>
        <w:rPr>
          <w:noProof/>
        </w:rPr>
      </w:pPr>
      <w:r w:rsidRPr="005D6717">
        <w:rPr>
          <w:noProof/>
        </w:rPr>
        <w:t xml:space="preserve">Fonda, R. W., Belanger, L. A., &amp; Burley, L. L. (1998). Burning characteristics of western conifer needles. </w:t>
      </w:r>
      <w:r w:rsidRPr="005D6717">
        <w:rPr>
          <w:i/>
          <w:noProof/>
        </w:rPr>
        <w:t>Northwest Science, 72</w:t>
      </w:r>
      <w:r w:rsidRPr="005D6717">
        <w:rPr>
          <w:noProof/>
        </w:rPr>
        <w:t xml:space="preserve">, 1-9. </w:t>
      </w:r>
    </w:p>
    <w:p w14:paraId="25381193" w14:textId="77777777" w:rsidR="005D6717" w:rsidRPr="005D6717" w:rsidRDefault="005D6717" w:rsidP="005D6717">
      <w:pPr>
        <w:pStyle w:val="EndNoteBibliography"/>
        <w:ind w:left="720" w:hanging="720"/>
        <w:rPr>
          <w:noProof/>
        </w:rPr>
      </w:pPr>
      <w:r w:rsidRPr="005D6717">
        <w:rPr>
          <w:noProof/>
        </w:rPr>
        <w:t xml:space="preserve">Funk, J. L., Larson, J. E., Ames, G. M., Butterfield, B. J., Cavender-Bares, J., Firn, J., . . . Wright, J. (2017). Revisiting the Holy Grail: using plant functional traits to understand ecological processes. </w:t>
      </w:r>
      <w:r w:rsidRPr="005D6717">
        <w:rPr>
          <w:i/>
          <w:noProof/>
        </w:rPr>
        <w:t>Biological Reviews, 92</w:t>
      </w:r>
      <w:r w:rsidRPr="005D6717">
        <w:rPr>
          <w:noProof/>
        </w:rPr>
        <w:t>(2), 1156-1173. doi:doi:10.1111/brv.12275</w:t>
      </w:r>
    </w:p>
    <w:p w14:paraId="73754AFA" w14:textId="77777777" w:rsidR="005D6717" w:rsidRPr="005D6717" w:rsidRDefault="005D6717" w:rsidP="005D6717">
      <w:pPr>
        <w:pStyle w:val="EndNoteBibliography"/>
        <w:ind w:left="720" w:hanging="720"/>
        <w:rPr>
          <w:noProof/>
        </w:rPr>
      </w:pPr>
      <w:r w:rsidRPr="005D6717">
        <w:rPr>
          <w:noProof/>
        </w:rPr>
        <w:t xml:space="preserve">Hood, S. M., McHugh, C. W., Ryan, K. C., Reinhardt, E., &amp; Smith, S. L. (2007). Evaluation of a post-fire tree mortality model for western USA conifers. </w:t>
      </w:r>
      <w:r w:rsidRPr="005D6717">
        <w:rPr>
          <w:i/>
          <w:noProof/>
        </w:rPr>
        <w:t>International Journal of Wildland Fire, 16</w:t>
      </w:r>
      <w:r w:rsidRPr="005D6717">
        <w:rPr>
          <w:noProof/>
        </w:rPr>
        <w:t>(6), 679-689. doi:10.1071/wf06122</w:t>
      </w:r>
    </w:p>
    <w:p w14:paraId="585F0400" w14:textId="77777777" w:rsidR="005D6717" w:rsidRPr="005D6717" w:rsidRDefault="005D6717" w:rsidP="005D6717">
      <w:pPr>
        <w:pStyle w:val="EndNoteBibliography"/>
        <w:ind w:left="720" w:hanging="720"/>
        <w:rPr>
          <w:noProof/>
        </w:rPr>
      </w:pPr>
      <w:r w:rsidRPr="005D6717">
        <w:rPr>
          <w:noProof/>
        </w:rPr>
        <w:t xml:space="preserve">Hood, S. M., Varner, J. M., van Mantgem, P., &amp; Cansler, C. A. (2018). Fire and tree death: understanding and improving modeling of fire-induced tree mortality. </w:t>
      </w:r>
      <w:r w:rsidRPr="005D6717">
        <w:rPr>
          <w:i/>
          <w:noProof/>
        </w:rPr>
        <w:t>Environmental Research Letters, 13</w:t>
      </w:r>
      <w:r w:rsidRPr="005D6717">
        <w:rPr>
          <w:noProof/>
        </w:rPr>
        <w:t>(11), 113004. doi:10.1088/1748-9326/aae934</w:t>
      </w:r>
    </w:p>
    <w:p w14:paraId="1280BBBA" w14:textId="77777777" w:rsidR="005D6717" w:rsidRPr="005D6717" w:rsidRDefault="005D6717" w:rsidP="005D6717">
      <w:pPr>
        <w:pStyle w:val="EndNoteBibliography"/>
        <w:ind w:left="720" w:hanging="720"/>
        <w:rPr>
          <w:noProof/>
        </w:rPr>
      </w:pPr>
      <w:r w:rsidRPr="005D6717">
        <w:rPr>
          <w:noProof/>
        </w:rPr>
        <w:t xml:space="preserve">Jackson, J. F., Adams, D. C., &amp; Jackson, U. B. (1999). Allometry of Constitutive Defense: A Model and a Comparative Test with Tree Bark and Fire Regime. </w:t>
      </w:r>
      <w:r w:rsidRPr="005D6717">
        <w:rPr>
          <w:i/>
          <w:noProof/>
        </w:rPr>
        <w:t>The American Naturalist, 153</w:t>
      </w:r>
      <w:r w:rsidRPr="005D6717">
        <w:rPr>
          <w:noProof/>
        </w:rPr>
        <w:t>(6), 614-632. doi:10.1086/303201</w:t>
      </w:r>
    </w:p>
    <w:p w14:paraId="6558857C" w14:textId="77777777" w:rsidR="005D6717" w:rsidRPr="005D6717" w:rsidRDefault="005D6717" w:rsidP="005D6717">
      <w:pPr>
        <w:pStyle w:val="EndNoteBibliography"/>
        <w:ind w:left="720" w:hanging="720"/>
        <w:rPr>
          <w:noProof/>
        </w:rPr>
      </w:pPr>
      <w:r w:rsidRPr="005D6717">
        <w:rPr>
          <w:noProof/>
        </w:rPr>
        <w:lastRenderedPageBreak/>
        <w:t xml:space="preserve">Johnstone, J. F., Allen, C. D., Franklin, J. F., Frelich, L. E., Harvey, B. J., Higuera, P. E., . . . Turner, M. G. (2016). Changing disturbance regimes, ecological memory, and forest resilience. </w:t>
      </w:r>
      <w:r w:rsidRPr="005D6717">
        <w:rPr>
          <w:i/>
          <w:noProof/>
        </w:rPr>
        <w:t>Frontiers in Ecology and the Environment, 14</w:t>
      </w:r>
      <w:r w:rsidRPr="005D6717">
        <w:rPr>
          <w:noProof/>
        </w:rPr>
        <w:t>(7), 369-378. doi:10.1002/fee.1311</w:t>
      </w:r>
    </w:p>
    <w:p w14:paraId="612B6572" w14:textId="77777777" w:rsidR="005D6717" w:rsidRPr="005D6717" w:rsidRDefault="005D6717" w:rsidP="005D6717">
      <w:pPr>
        <w:pStyle w:val="EndNoteBibliography"/>
        <w:ind w:left="720" w:hanging="720"/>
        <w:rPr>
          <w:noProof/>
        </w:rPr>
      </w:pPr>
      <w:r w:rsidRPr="005D6717">
        <w:rPr>
          <w:noProof/>
        </w:rPr>
        <w:t xml:space="preserve">Kane, J. M., Varner, J. M., &amp; Hiers, J. K. (2008). The burning characteristics of southeastern oaks: Discriminating fire facilitators from fire impeders. </w:t>
      </w:r>
      <w:r w:rsidRPr="005D6717">
        <w:rPr>
          <w:i/>
          <w:noProof/>
        </w:rPr>
        <w:t>Forest Ecology and Management, 256</w:t>
      </w:r>
      <w:r w:rsidRPr="005D6717">
        <w:rPr>
          <w:noProof/>
        </w:rPr>
        <w:t>(12), 2039-2045. doi:https://doi.org/10.1016/j.foreco.2008.07.039</w:t>
      </w:r>
    </w:p>
    <w:p w14:paraId="3B14E183" w14:textId="77777777" w:rsidR="005D6717" w:rsidRPr="005D6717" w:rsidRDefault="005D6717" w:rsidP="005D6717">
      <w:pPr>
        <w:pStyle w:val="EndNoteBibliography"/>
        <w:ind w:left="720" w:hanging="720"/>
        <w:rPr>
          <w:noProof/>
        </w:rPr>
      </w:pPr>
      <w:r w:rsidRPr="005D6717">
        <w:rPr>
          <w:noProof/>
        </w:rPr>
        <w:t xml:space="preserve">Kattge, J., Díaz, S., Lavorel, S., Prentice, I. C., Leadley, P., Bönisch, G., . . . Wirth, C. (2011). TRY – a global database of plant traits. </w:t>
      </w:r>
      <w:r w:rsidRPr="005D6717">
        <w:rPr>
          <w:i/>
          <w:noProof/>
        </w:rPr>
        <w:t>Global Change Biology, 17</w:t>
      </w:r>
      <w:r w:rsidRPr="005D6717">
        <w:rPr>
          <w:noProof/>
        </w:rPr>
        <w:t>(9), 2905-2935. doi:10.1111/j.1365-2486.2011.02451.x</w:t>
      </w:r>
    </w:p>
    <w:p w14:paraId="737453BA" w14:textId="77777777" w:rsidR="005D6717" w:rsidRPr="005D6717" w:rsidRDefault="005D6717" w:rsidP="005D6717">
      <w:pPr>
        <w:pStyle w:val="EndNoteBibliography"/>
        <w:ind w:left="720" w:hanging="720"/>
        <w:rPr>
          <w:noProof/>
        </w:rPr>
      </w:pPr>
      <w:r w:rsidRPr="005D6717">
        <w:rPr>
          <w:noProof/>
        </w:rPr>
        <w:t xml:space="preserve">Keeley, J. E. (2012). Ecology and evolution of pine life histories. </w:t>
      </w:r>
      <w:r w:rsidRPr="005D6717">
        <w:rPr>
          <w:i/>
          <w:noProof/>
        </w:rPr>
        <w:t>Annals of Forest Science, 69</w:t>
      </w:r>
      <w:r w:rsidRPr="005D6717">
        <w:rPr>
          <w:noProof/>
        </w:rPr>
        <w:t>(4), 445-453. doi:10.1007/s13595-012-0201-8</w:t>
      </w:r>
    </w:p>
    <w:p w14:paraId="6F56EF48" w14:textId="77777777" w:rsidR="005D6717" w:rsidRPr="005D6717" w:rsidRDefault="005D6717" w:rsidP="005D6717">
      <w:pPr>
        <w:pStyle w:val="EndNoteBibliography"/>
        <w:ind w:left="720" w:hanging="720"/>
        <w:rPr>
          <w:noProof/>
        </w:rPr>
      </w:pPr>
      <w:r w:rsidRPr="005D6717">
        <w:rPr>
          <w:noProof/>
        </w:rPr>
        <w:t xml:space="preserve">Keeley, J. E., Pausas, J. G., Rundel, P. W., Bond, W. J., &amp; Bradstock, R. A. (2011). Fire as an evolutionary pressure shaping plant traits. </w:t>
      </w:r>
      <w:r w:rsidRPr="005D6717">
        <w:rPr>
          <w:i/>
          <w:noProof/>
        </w:rPr>
        <w:t>Trends in Plant Science, 16</w:t>
      </w:r>
      <w:r w:rsidRPr="005D6717">
        <w:rPr>
          <w:noProof/>
        </w:rPr>
        <w:t>(8), 406-411. doi:10.1016/j.tplants.2011.04.002</w:t>
      </w:r>
    </w:p>
    <w:p w14:paraId="548DD389" w14:textId="77777777" w:rsidR="005D6717" w:rsidRPr="005D6717" w:rsidRDefault="005D6717" w:rsidP="005D6717">
      <w:pPr>
        <w:pStyle w:val="EndNoteBibliography"/>
        <w:ind w:left="720" w:hanging="720"/>
        <w:rPr>
          <w:noProof/>
        </w:rPr>
      </w:pPr>
      <w:r w:rsidRPr="005D6717">
        <w:rPr>
          <w:noProof/>
        </w:rPr>
        <w:t xml:space="preserve">Keeley, J. E., &amp; Zedler, P. H. (1998). Evolution of life histories in </w:t>
      </w:r>
      <w:r w:rsidRPr="005D6717">
        <w:rPr>
          <w:i/>
          <w:noProof/>
        </w:rPr>
        <w:t>Pinus</w:t>
      </w:r>
      <w:r w:rsidRPr="005D6717">
        <w:rPr>
          <w:noProof/>
        </w:rPr>
        <w:t xml:space="preserve">. . In </w:t>
      </w:r>
      <w:r w:rsidRPr="005D6717">
        <w:rPr>
          <w:i/>
          <w:noProof/>
        </w:rPr>
        <w:t>Ecology and biogeography of Pinus</w:t>
      </w:r>
      <w:r w:rsidRPr="005D6717">
        <w:rPr>
          <w:noProof/>
        </w:rPr>
        <w:t xml:space="preserve"> (pp. 219-250). Cambridge, U.K.: Cambridge University Press.</w:t>
      </w:r>
    </w:p>
    <w:p w14:paraId="73DF8B65" w14:textId="77777777" w:rsidR="005D6717" w:rsidRPr="005D6717" w:rsidRDefault="005D6717" w:rsidP="005D6717">
      <w:pPr>
        <w:pStyle w:val="EndNoteBibliography"/>
        <w:ind w:left="720" w:hanging="720"/>
        <w:rPr>
          <w:noProof/>
        </w:rPr>
      </w:pPr>
      <w:r w:rsidRPr="005D6717">
        <w:rPr>
          <w:noProof/>
        </w:rPr>
        <w:t xml:space="preserve">Larson, A. J., Belote, R. T., Cansler, C. A., Parks, S. A., &amp; Dietz, M. (2013). Latent Resilience in Ponderosa Pine Forest: Effects of Resumed Frequent Fire. </w:t>
      </w:r>
      <w:r w:rsidRPr="005D6717">
        <w:rPr>
          <w:i/>
          <w:noProof/>
        </w:rPr>
        <w:t>Ecological Applications</w:t>
      </w:r>
      <w:r w:rsidRPr="005D6717">
        <w:rPr>
          <w:noProof/>
        </w:rPr>
        <w:t>. doi:10.1890/13-0066.1</w:t>
      </w:r>
    </w:p>
    <w:p w14:paraId="14AC7D01" w14:textId="77777777" w:rsidR="005D6717" w:rsidRPr="005D6717" w:rsidRDefault="005D6717" w:rsidP="005D6717">
      <w:pPr>
        <w:pStyle w:val="EndNoteBibliography"/>
        <w:ind w:left="720" w:hanging="720"/>
        <w:rPr>
          <w:noProof/>
        </w:rPr>
      </w:pPr>
      <w:r w:rsidRPr="005D6717">
        <w:rPr>
          <w:noProof/>
        </w:rPr>
        <w:t>Lutes, D., &amp; Keane, R. (2017). First Order Fire Effects Model: FOFEM 6.4, User’s Guide. In: USDA Forest Service, Missoula, Mont, USA.</w:t>
      </w:r>
    </w:p>
    <w:p w14:paraId="4C40394A" w14:textId="77777777" w:rsidR="005D6717" w:rsidRPr="005D6717" w:rsidRDefault="005D6717" w:rsidP="005D6717">
      <w:pPr>
        <w:pStyle w:val="EndNoteBibliography"/>
        <w:ind w:left="720" w:hanging="720"/>
        <w:rPr>
          <w:noProof/>
        </w:rPr>
      </w:pPr>
      <w:r w:rsidRPr="005D6717">
        <w:rPr>
          <w:noProof/>
        </w:rPr>
        <w:t xml:space="preserve">Maxwell, R. S., Taylor, A. H., Skinner, C. N., Safford, H. D., Isaacs, R. E., Airey, C., &amp; Young, A. B. (2014). Landscape-scale modeling of reference period forest conditions and fire behavior on heavily logged lands. </w:t>
      </w:r>
      <w:r w:rsidRPr="005D6717">
        <w:rPr>
          <w:i/>
          <w:noProof/>
        </w:rPr>
        <w:t>Ecosphere, 5</w:t>
      </w:r>
      <w:r w:rsidRPr="005D6717">
        <w:rPr>
          <w:noProof/>
        </w:rPr>
        <w:t>(3), art32. doi:10.1890/es13-00294.1</w:t>
      </w:r>
    </w:p>
    <w:p w14:paraId="53631C0D" w14:textId="77777777" w:rsidR="005D6717" w:rsidRPr="005D6717" w:rsidRDefault="005D6717" w:rsidP="005D6717">
      <w:pPr>
        <w:pStyle w:val="EndNoteBibliography"/>
        <w:ind w:left="720" w:hanging="720"/>
        <w:rPr>
          <w:noProof/>
        </w:rPr>
      </w:pPr>
      <w:r w:rsidRPr="005D6717">
        <w:rPr>
          <w:noProof/>
        </w:rPr>
        <w:t xml:space="preserve">McGill, B. J., Enquist, B. J., Weiher, E., &amp; Westoby, M. (2006). Rebuilding community ecology from functional traits. </w:t>
      </w:r>
      <w:r w:rsidRPr="005D6717">
        <w:rPr>
          <w:i/>
          <w:noProof/>
        </w:rPr>
        <w:t>Trends in Ecology &amp; Evolution, 21</w:t>
      </w:r>
      <w:r w:rsidRPr="005D6717">
        <w:rPr>
          <w:noProof/>
        </w:rPr>
        <w:t>(4), 178-185. doi:10.1016/j.tree.2006.02.002</w:t>
      </w:r>
    </w:p>
    <w:p w14:paraId="3B38347F" w14:textId="77777777" w:rsidR="005D6717" w:rsidRPr="005D6717" w:rsidRDefault="005D6717" w:rsidP="005D6717">
      <w:pPr>
        <w:pStyle w:val="EndNoteBibliography"/>
        <w:ind w:left="720" w:hanging="720"/>
        <w:rPr>
          <w:noProof/>
        </w:rPr>
      </w:pPr>
      <w:r w:rsidRPr="005D6717">
        <w:rPr>
          <w:noProof/>
        </w:rPr>
        <w:t xml:space="preserve">Messier, J., McGill, B. J., &amp; Lechowicz, M. J. (2010). How do traits vary across ecological scales? A case for trait-based ecology. </w:t>
      </w:r>
      <w:r w:rsidRPr="005D6717">
        <w:rPr>
          <w:i/>
          <w:noProof/>
        </w:rPr>
        <w:t>Ecology Letters, 13</w:t>
      </w:r>
      <w:r w:rsidRPr="005D6717">
        <w:rPr>
          <w:noProof/>
        </w:rPr>
        <w:t>(7), 838-848. doi:doi:10.1111/j.1461-0248.2010.01476.x</w:t>
      </w:r>
    </w:p>
    <w:p w14:paraId="7B55B21E" w14:textId="77777777" w:rsidR="005D6717" w:rsidRPr="005D6717" w:rsidRDefault="005D6717" w:rsidP="005D6717">
      <w:pPr>
        <w:pStyle w:val="EndNoteBibliography"/>
        <w:ind w:left="720" w:hanging="720"/>
        <w:rPr>
          <w:noProof/>
        </w:rPr>
      </w:pPr>
      <w:r w:rsidRPr="005D6717">
        <w:rPr>
          <w:noProof/>
        </w:rPr>
        <w:t xml:space="preserve">Pausas, J. G. (2015a). Bark thickness and fire regime. </w:t>
      </w:r>
      <w:r w:rsidRPr="005D6717">
        <w:rPr>
          <w:i/>
          <w:noProof/>
        </w:rPr>
        <w:t>Functional Ecology, 29</w:t>
      </w:r>
      <w:r w:rsidRPr="005D6717">
        <w:rPr>
          <w:noProof/>
        </w:rPr>
        <w:t>(3), 315-327. doi:10.1111/1365-2435.12372</w:t>
      </w:r>
    </w:p>
    <w:p w14:paraId="1ED8C399" w14:textId="77777777" w:rsidR="005D6717" w:rsidRPr="005D6717" w:rsidRDefault="005D6717" w:rsidP="005D6717">
      <w:pPr>
        <w:pStyle w:val="EndNoteBibliography"/>
        <w:ind w:left="720" w:hanging="720"/>
        <w:rPr>
          <w:noProof/>
        </w:rPr>
      </w:pPr>
      <w:r w:rsidRPr="005D6717">
        <w:rPr>
          <w:noProof/>
        </w:rPr>
        <w:t xml:space="preserve">Pausas, J. G. (2015b). Evolutionary fire ecology: lessons learned from pines. </w:t>
      </w:r>
      <w:r w:rsidRPr="005D6717">
        <w:rPr>
          <w:i/>
          <w:noProof/>
        </w:rPr>
        <w:t>Trends in Plant Science, 20</w:t>
      </w:r>
      <w:r w:rsidRPr="005D6717">
        <w:rPr>
          <w:noProof/>
        </w:rPr>
        <w:t>(5), 318-324. doi:https://doi.org/10.1016/j.tplants.2015.03.001</w:t>
      </w:r>
    </w:p>
    <w:p w14:paraId="7DA72DC6" w14:textId="77777777" w:rsidR="005D6717" w:rsidRPr="005D6717" w:rsidRDefault="005D6717" w:rsidP="005D6717">
      <w:pPr>
        <w:pStyle w:val="EndNoteBibliography"/>
        <w:ind w:left="720" w:hanging="720"/>
        <w:rPr>
          <w:noProof/>
        </w:rPr>
      </w:pPr>
      <w:r w:rsidRPr="005D6717">
        <w:rPr>
          <w:noProof/>
        </w:rPr>
        <w:t xml:space="preserve">Pausas, J. G., Keeley, J. E., &amp; Schwilk, D. W. (2017). Flammability as an ecological and evolutionary driver. </w:t>
      </w:r>
      <w:r w:rsidRPr="005D6717">
        <w:rPr>
          <w:i/>
          <w:noProof/>
        </w:rPr>
        <w:t>Journal of Ecology, 105</w:t>
      </w:r>
      <w:r w:rsidRPr="005D6717">
        <w:rPr>
          <w:noProof/>
        </w:rPr>
        <w:t>(2), 289-297. doi:10.1111/1365-2745.12691</w:t>
      </w:r>
    </w:p>
    <w:p w14:paraId="25E9C0B5" w14:textId="77777777" w:rsidR="005D6717" w:rsidRPr="005D6717" w:rsidRDefault="005D6717" w:rsidP="005D6717">
      <w:pPr>
        <w:pStyle w:val="EndNoteBibliography"/>
        <w:ind w:left="720" w:hanging="720"/>
        <w:rPr>
          <w:noProof/>
        </w:rPr>
      </w:pPr>
      <w:r w:rsidRPr="005D6717">
        <w:rPr>
          <w:noProof/>
        </w:rPr>
        <w:t xml:space="preserve">Riemann, R., Wilson, B. T., Lister, A., &amp; Parks, S. (2010). An effective assessment protocol for continuous geospatial datasets of forest characteristics using USFS Forest Inventory and Analysis (FIA) data. </w:t>
      </w:r>
      <w:r w:rsidRPr="005D6717">
        <w:rPr>
          <w:i/>
          <w:noProof/>
        </w:rPr>
        <w:t>Remote Sensing of Environment, 114</w:t>
      </w:r>
      <w:r w:rsidRPr="005D6717">
        <w:rPr>
          <w:noProof/>
        </w:rPr>
        <w:t>(10), 2337-2352. doi:http://dx.doi.org/10.1016/j.rse.2010.05.010</w:t>
      </w:r>
    </w:p>
    <w:p w14:paraId="7CB0875D" w14:textId="77777777" w:rsidR="005D6717" w:rsidRPr="005D6717" w:rsidRDefault="005D6717" w:rsidP="005D6717">
      <w:pPr>
        <w:pStyle w:val="EndNoteBibliography"/>
        <w:ind w:left="720" w:hanging="720"/>
        <w:rPr>
          <w:noProof/>
        </w:rPr>
      </w:pPr>
      <w:r w:rsidRPr="005D6717">
        <w:rPr>
          <w:noProof/>
        </w:rPr>
        <w:t xml:space="preserve">Rollins, M. G. (2009). LANDFIRE: a nationally consistent vegetation, wildland fire, and fuel assessment. </w:t>
      </w:r>
      <w:r w:rsidRPr="005D6717">
        <w:rPr>
          <w:i/>
          <w:noProof/>
        </w:rPr>
        <w:t>International Journal of Wildland Fire, 18</w:t>
      </w:r>
      <w:r w:rsidRPr="005D6717">
        <w:rPr>
          <w:noProof/>
        </w:rPr>
        <w:t>(3), 235-249. doi:http://dx.doi.org/10.1071/WF08088</w:t>
      </w:r>
    </w:p>
    <w:p w14:paraId="431BEA28" w14:textId="77777777" w:rsidR="005D6717" w:rsidRPr="005D6717" w:rsidRDefault="005D6717" w:rsidP="005D6717">
      <w:pPr>
        <w:pStyle w:val="EndNoteBibliography"/>
        <w:ind w:left="720" w:hanging="720"/>
        <w:rPr>
          <w:noProof/>
        </w:rPr>
      </w:pPr>
      <w:r w:rsidRPr="005D6717">
        <w:rPr>
          <w:noProof/>
        </w:rPr>
        <w:t xml:space="preserve">Safford, H. D., &amp; Stevens, J. T. (2017). </w:t>
      </w:r>
      <w:r w:rsidRPr="005D6717">
        <w:rPr>
          <w:i/>
          <w:noProof/>
        </w:rPr>
        <w:t xml:space="preserve">Natural Range of Variation (NRV) for yellow pine and mixed conifer forests in the Sierra Nevada, southern Cascades, and Modoc and Inyo </w:t>
      </w:r>
      <w:r w:rsidRPr="005D6717">
        <w:rPr>
          <w:i/>
          <w:noProof/>
        </w:rPr>
        <w:lastRenderedPageBreak/>
        <w:t>National Forests, California, USA</w:t>
      </w:r>
      <w:r w:rsidRPr="005D6717">
        <w:rPr>
          <w:noProof/>
        </w:rPr>
        <w:t>. Retrieved from Albany, CA: https://www.fs.fed.us/psw/publications/documents/psw_gtr256/index.shtml</w:t>
      </w:r>
    </w:p>
    <w:p w14:paraId="1D2F3D07" w14:textId="77777777" w:rsidR="005D6717" w:rsidRPr="005D6717" w:rsidRDefault="005D6717" w:rsidP="005D6717">
      <w:pPr>
        <w:pStyle w:val="EndNoteBibliography"/>
        <w:rPr>
          <w:noProof/>
        </w:rPr>
      </w:pPr>
    </w:p>
    <w:p w14:paraId="4658DA3D" w14:textId="77777777" w:rsidR="005D6717" w:rsidRPr="005D6717" w:rsidRDefault="005D6717" w:rsidP="005D6717">
      <w:pPr>
        <w:pStyle w:val="EndNoteBibliography"/>
        <w:ind w:left="720" w:hanging="720"/>
        <w:rPr>
          <w:noProof/>
        </w:rPr>
      </w:pPr>
      <w:r w:rsidRPr="005D6717">
        <w:rPr>
          <w:noProof/>
        </w:rPr>
        <w:t xml:space="preserve">Schoennagel, T., &amp; Nelson, C. R. (2011). Restoration relevance of recent National Fire Plan treatments in forests of the western United States. </w:t>
      </w:r>
      <w:r w:rsidRPr="005D6717">
        <w:rPr>
          <w:i/>
          <w:noProof/>
        </w:rPr>
        <w:t>Frontiers in Ecology and the Environment, 9</w:t>
      </w:r>
      <w:r w:rsidRPr="005D6717">
        <w:rPr>
          <w:noProof/>
        </w:rPr>
        <w:t>(5), 271-277. doi:10.1890/090199</w:t>
      </w:r>
    </w:p>
    <w:p w14:paraId="253F2915" w14:textId="77777777" w:rsidR="005D6717" w:rsidRPr="005D6717" w:rsidRDefault="005D6717" w:rsidP="005D6717">
      <w:pPr>
        <w:pStyle w:val="EndNoteBibliography"/>
        <w:ind w:left="720" w:hanging="720"/>
        <w:rPr>
          <w:noProof/>
        </w:rPr>
      </w:pPr>
      <w:r w:rsidRPr="005D6717">
        <w:rPr>
          <w:noProof/>
        </w:rPr>
        <w:t xml:space="preserve">Schwilk, D. W., &amp; Ackerly, D. D. (2001). Flammability and serotiny as strategies: correlated evolution in pines. </w:t>
      </w:r>
      <w:r w:rsidRPr="005D6717">
        <w:rPr>
          <w:i/>
          <w:noProof/>
        </w:rPr>
        <w:t>Oikos, 94</w:t>
      </w:r>
      <w:r w:rsidRPr="005D6717">
        <w:rPr>
          <w:noProof/>
        </w:rPr>
        <w:t xml:space="preserve">(2), 326-336. </w:t>
      </w:r>
    </w:p>
    <w:p w14:paraId="0A393F0D" w14:textId="77777777" w:rsidR="005D6717" w:rsidRPr="005D6717" w:rsidRDefault="005D6717" w:rsidP="005D6717">
      <w:pPr>
        <w:pStyle w:val="EndNoteBibliography"/>
        <w:ind w:left="720" w:hanging="720"/>
        <w:rPr>
          <w:noProof/>
        </w:rPr>
      </w:pPr>
      <w:r w:rsidRPr="005D6717">
        <w:rPr>
          <w:noProof/>
        </w:rPr>
        <w:t xml:space="preserve">Schwilk, D. W., &amp; Caprio, A. C. (2011). Scaling from leaf traits to fire behaviour: community composition predicts fire severity in a temperate forest. </w:t>
      </w:r>
      <w:r w:rsidRPr="005D6717">
        <w:rPr>
          <w:i/>
          <w:noProof/>
        </w:rPr>
        <w:t>Journal of Ecology, 99</w:t>
      </w:r>
      <w:r w:rsidRPr="005D6717">
        <w:rPr>
          <w:noProof/>
        </w:rPr>
        <w:t>(4), 970-980. doi:10.1111/j.1365-2745.2011.01828.x</w:t>
      </w:r>
    </w:p>
    <w:p w14:paraId="15AE8425" w14:textId="77777777" w:rsidR="005D6717" w:rsidRPr="005D6717" w:rsidRDefault="005D6717" w:rsidP="005D6717">
      <w:pPr>
        <w:pStyle w:val="EndNoteBibliography"/>
        <w:ind w:left="720" w:hanging="720"/>
        <w:rPr>
          <w:noProof/>
        </w:rPr>
      </w:pPr>
      <w:r w:rsidRPr="005D6717">
        <w:rPr>
          <w:noProof/>
        </w:rPr>
        <w:t xml:space="preserve">Steel, Z. L., Safford, H. D., &amp; Viers, J. H. (2015). The fire frequency-severity relationship and the legacy of fire suppression in California forests. </w:t>
      </w:r>
      <w:r w:rsidRPr="005D6717">
        <w:rPr>
          <w:i/>
          <w:noProof/>
        </w:rPr>
        <w:t>Ecosphere, 6</w:t>
      </w:r>
      <w:r w:rsidRPr="005D6717">
        <w:rPr>
          <w:noProof/>
        </w:rPr>
        <w:t>(1), art8. doi:10.1890/ES14-00224.1</w:t>
      </w:r>
    </w:p>
    <w:p w14:paraId="0F501572" w14:textId="77777777" w:rsidR="005D6717" w:rsidRPr="005D6717" w:rsidRDefault="005D6717" w:rsidP="005D6717">
      <w:pPr>
        <w:pStyle w:val="EndNoteBibliography"/>
        <w:ind w:left="720" w:hanging="720"/>
        <w:rPr>
          <w:noProof/>
        </w:rPr>
      </w:pPr>
      <w:r w:rsidRPr="005D6717">
        <w:rPr>
          <w:noProof/>
        </w:rPr>
        <w:t xml:space="preserve">Stevens, J. T., Safford, H. D., North, M. P., Fried, J. S., Gray, A. N., Brown, P. M., . . . Taylor, A. H. (2016). Average stand age from forest inventory plots does not describe historical fire regimes in ponderosa pine and mixed-conifer forests of western North America. </w:t>
      </w:r>
      <w:r w:rsidRPr="005D6717">
        <w:rPr>
          <w:i/>
          <w:noProof/>
        </w:rPr>
        <w:t>Plos One, 11</w:t>
      </w:r>
      <w:r w:rsidRPr="005D6717">
        <w:rPr>
          <w:noProof/>
        </w:rPr>
        <w:t>(5), e0147688. doi:10.1371/journal.pone.0147688</w:t>
      </w:r>
    </w:p>
    <w:p w14:paraId="4BF81B62" w14:textId="77777777" w:rsidR="005D6717" w:rsidRPr="005D6717" w:rsidRDefault="005D6717" w:rsidP="005D6717">
      <w:pPr>
        <w:pStyle w:val="EndNoteBibliography"/>
        <w:ind w:left="720" w:hanging="720"/>
        <w:rPr>
          <w:noProof/>
        </w:rPr>
      </w:pPr>
      <w:r w:rsidRPr="005D6717">
        <w:rPr>
          <w:noProof/>
        </w:rPr>
        <w:t xml:space="preserve">Turner, M. G., Braziunas, K. H., Hansen, W. D., &amp; Harvey, B. J. (2019). Short-interval severe fire erodes the resilience of subalpine lodgepole pine forests. </w:t>
      </w:r>
      <w:r w:rsidRPr="005D6717">
        <w:rPr>
          <w:i/>
          <w:noProof/>
        </w:rPr>
        <w:t>Proceedings of the National Academy of Sciences, 116</w:t>
      </w:r>
      <w:r w:rsidRPr="005D6717">
        <w:rPr>
          <w:noProof/>
        </w:rPr>
        <w:t>(23), 11319-11328. doi:10.1073/pnas.1902841116</w:t>
      </w:r>
    </w:p>
    <w:p w14:paraId="70786148" w14:textId="77777777" w:rsidR="005D6717" w:rsidRPr="005D6717" w:rsidRDefault="005D6717" w:rsidP="005D6717">
      <w:pPr>
        <w:pStyle w:val="EndNoteBibliography"/>
        <w:ind w:left="720" w:hanging="720"/>
        <w:rPr>
          <w:noProof/>
        </w:rPr>
      </w:pPr>
      <w:r w:rsidRPr="005D6717">
        <w:rPr>
          <w:noProof/>
        </w:rPr>
        <w:t xml:space="preserve">USDA Forest Service FIA Program. (2014). </w:t>
      </w:r>
      <w:r w:rsidRPr="005D6717">
        <w:rPr>
          <w:i/>
          <w:noProof/>
        </w:rPr>
        <w:t>Forest Inventory and Analysis National Core Field Guide</w:t>
      </w:r>
      <w:r w:rsidRPr="005D6717">
        <w:rPr>
          <w:noProof/>
        </w:rPr>
        <w:t xml:space="preserve">. Retrieved from http://www.fia.fs.fed.us/library/field-guides-methods-proc/docs/2014/Core%20FIA%20field%20guide_6-1.pdf </w:t>
      </w:r>
    </w:p>
    <w:p w14:paraId="3947A094" w14:textId="77777777" w:rsidR="005D6717" w:rsidRPr="005D6717" w:rsidRDefault="005D6717" w:rsidP="005D6717">
      <w:pPr>
        <w:pStyle w:val="EndNoteBibliography"/>
        <w:ind w:left="720" w:hanging="720"/>
        <w:rPr>
          <w:noProof/>
        </w:rPr>
      </w:pPr>
      <w:r w:rsidRPr="005D6717">
        <w:rPr>
          <w:noProof/>
        </w:rPr>
        <w:t xml:space="preserve">Varner, J. M., Arthur, M. A., Clark, S. L., Dey, D. C., Hart, J. L., &amp; Schweitzer, C. J. (2016). Fire in Eastern North American oak ecosystems: filling the gaps. </w:t>
      </w:r>
      <w:r w:rsidRPr="005D6717">
        <w:rPr>
          <w:i/>
          <w:noProof/>
        </w:rPr>
        <w:t>Fire Ecology, 12</w:t>
      </w:r>
      <w:r w:rsidRPr="005D6717">
        <w:rPr>
          <w:noProof/>
        </w:rPr>
        <w:t>(2), 1-6. doi:10.4996/fireecology.1202001</w:t>
      </w:r>
    </w:p>
    <w:p w14:paraId="1FE60FE4" w14:textId="77777777" w:rsidR="005D6717" w:rsidRPr="005D6717" w:rsidRDefault="005D6717" w:rsidP="005D6717">
      <w:pPr>
        <w:pStyle w:val="EndNoteBibliography"/>
        <w:ind w:left="720" w:hanging="720"/>
        <w:rPr>
          <w:noProof/>
        </w:rPr>
      </w:pPr>
      <w:r w:rsidRPr="005D6717">
        <w:rPr>
          <w:noProof/>
        </w:rPr>
        <w:t xml:space="preserve">Varner, J. M., &amp; Jules, E. S. (2017). The enigmatic fire regime of coast redwood forests and why it matters. </w:t>
      </w:r>
      <w:r w:rsidRPr="005D6717">
        <w:rPr>
          <w:i/>
          <w:noProof/>
        </w:rPr>
        <w:t>Gen. Tech. Rep. PSW-GTR-258. Albany, CA: US Department of Agriculture, Forest Service, Pacific Southwest Research Station: 15-18, 258</w:t>
      </w:r>
      <w:r w:rsidRPr="005D6717">
        <w:rPr>
          <w:noProof/>
        </w:rPr>
        <w:t xml:space="preserve">, 15-18. </w:t>
      </w:r>
    </w:p>
    <w:p w14:paraId="0A8D980C" w14:textId="77777777" w:rsidR="005D6717" w:rsidRPr="005D6717" w:rsidRDefault="005D6717" w:rsidP="005D6717">
      <w:pPr>
        <w:pStyle w:val="EndNoteBibliography"/>
        <w:ind w:left="720" w:hanging="720"/>
        <w:rPr>
          <w:noProof/>
        </w:rPr>
      </w:pPr>
      <w:r w:rsidRPr="005D6717">
        <w:rPr>
          <w:noProof/>
        </w:rPr>
        <w:t xml:space="preserve">Varner, J. M., Kane, J., Kreye, J., &amp; Engber, E. (2015). The Flammability of Forest and Woodland Litter: a Synthesis. </w:t>
      </w:r>
      <w:r w:rsidRPr="005D6717">
        <w:rPr>
          <w:i/>
          <w:noProof/>
        </w:rPr>
        <w:t>Current Forestry Reports</w:t>
      </w:r>
      <w:r w:rsidRPr="005D6717">
        <w:rPr>
          <w:noProof/>
        </w:rPr>
        <w:t>, 1-9. doi:10.1007/s40725-015-0012-x</w:t>
      </w:r>
    </w:p>
    <w:p w14:paraId="1BCE9D47" w14:textId="77777777" w:rsidR="005D6717" w:rsidRPr="005D6717" w:rsidRDefault="005D6717" w:rsidP="005D6717">
      <w:pPr>
        <w:pStyle w:val="EndNoteBibliography"/>
        <w:ind w:left="720" w:hanging="720"/>
        <w:rPr>
          <w:noProof/>
        </w:rPr>
      </w:pPr>
      <w:r w:rsidRPr="005D6717">
        <w:rPr>
          <w:noProof/>
        </w:rPr>
        <w:t xml:space="preserve">Violle, C., Reich, P. B., Pacala, S. W., Enquist, B. J., &amp; Kattge, J. (2014). The emergence and promise of functional biogeography. </w:t>
      </w:r>
      <w:r w:rsidRPr="005D6717">
        <w:rPr>
          <w:i/>
          <w:noProof/>
        </w:rPr>
        <w:t>Proceedings of the National Academy of Sciences, 111</w:t>
      </w:r>
      <w:r w:rsidRPr="005D6717">
        <w:rPr>
          <w:noProof/>
        </w:rPr>
        <w:t>(38), 13690. doi:10.1073/pnas.1415442111</w:t>
      </w:r>
    </w:p>
    <w:p w14:paraId="340C4F54" w14:textId="77777777" w:rsidR="005D6717" w:rsidRPr="005D6717" w:rsidRDefault="005D6717" w:rsidP="005D6717">
      <w:pPr>
        <w:pStyle w:val="EndNoteBibliography"/>
        <w:ind w:left="720" w:hanging="720"/>
        <w:rPr>
          <w:noProof/>
        </w:rPr>
      </w:pPr>
      <w:r w:rsidRPr="005D6717">
        <w:rPr>
          <w:noProof/>
        </w:rPr>
        <w:t xml:space="preserve">Wilson, B. T., Lister, A. J., Riemann, R. I., &amp; Griffith, D. M. (2013). </w:t>
      </w:r>
      <w:r w:rsidRPr="005D6717">
        <w:rPr>
          <w:i/>
          <w:noProof/>
        </w:rPr>
        <w:t>Live tree species basal area of the contiguous United States (2000-2009)</w:t>
      </w:r>
      <w:r w:rsidRPr="005D6717">
        <w:rPr>
          <w:noProof/>
        </w:rPr>
        <w:t>. Retrieved from: http://www.fs.usda.gov/rds/archive/Product/RDS-2013-0013</w:t>
      </w:r>
    </w:p>
    <w:p w14:paraId="687E055F" w14:textId="77777777" w:rsidR="005D6717" w:rsidRPr="005D6717" w:rsidRDefault="005D6717" w:rsidP="005D6717">
      <w:pPr>
        <w:pStyle w:val="EndNoteBibliography"/>
        <w:ind w:left="720" w:hanging="720"/>
        <w:rPr>
          <w:noProof/>
        </w:rPr>
      </w:pPr>
      <w:r w:rsidRPr="005D6717">
        <w:rPr>
          <w:noProof/>
        </w:rPr>
        <w:t xml:space="preserve">Yocom-Kent, L. L., Fulé, P. Z., Bunn, W. A., &amp; Gdula, E. G. (2015). Historical high-severity fire patches in mixed-conifer forests. </w:t>
      </w:r>
      <w:r w:rsidRPr="005D6717">
        <w:rPr>
          <w:i/>
          <w:noProof/>
        </w:rPr>
        <w:t>Canadian Journal of Forest Research</w:t>
      </w:r>
      <w:r w:rsidRPr="005D6717">
        <w:rPr>
          <w:noProof/>
        </w:rPr>
        <w:t>, 1587-1596. doi:10.1139/cjfr-2015-0128</w:t>
      </w:r>
    </w:p>
    <w:p w14:paraId="3F134BDA" w14:textId="1BC4D076" w:rsidR="00243C40" w:rsidRDefault="00352463" w:rsidP="00352463">
      <w:pPr>
        <w:spacing w:line="480" w:lineRule="auto"/>
      </w:pPr>
      <w:r>
        <w:fldChar w:fldCharType="end"/>
      </w:r>
    </w:p>
    <w:p w14:paraId="2C71CDED" w14:textId="143CCADA" w:rsidR="00352463" w:rsidRDefault="00352463" w:rsidP="00352463">
      <w:pPr>
        <w:spacing w:line="480" w:lineRule="auto"/>
      </w:pPr>
    </w:p>
    <w:p w14:paraId="0FFF2621" w14:textId="77777777" w:rsidR="00352463" w:rsidRDefault="00DD08A3" w:rsidP="00352463">
      <w:pPr>
        <w:spacing w:line="480" w:lineRule="auto"/>
      </w:pPr>
      <w:r>
        <w:rPr>
          <w:b/>
        </w:rPr>
        <w:lastRenderedPageBreak/>
        <w:t>Data availability</w:t>
      </w:r>
      <w:r>
        <w:t>:</w:t>
      </w:r>
    </w:p>
    <w:p w14:paraId="7E0BC5A9" w14:textId="54F267FB" w:rsidR="00DD08A3" w:rsidRPr="00DD08A3" w:rsidRDefault="00DD08A3" w:rsidP="00352463">
      <w:pPr>
        <w:spacing w:line="480" w:lineRule="auto"/>
        <w:sectPr w:rsidR="00DD08A3" w:rsidRPr="00DD08A3" w:rsidSect="00352463">
          <w:pgSz w:w="12240" w:h="15840"/>
          <w:pgMar w:top="1440" w:right="1440" w:bottom="1440" w:left="1440" w:header="0" w:footer="720" w:gutter="0"/>
          <w:lnNumType w:countBy="1" w:restart="continuous"/>
          <w:cols w:space="720"/>
          <w:formProt w:val="0"/>
          <w:docGrid w:linePitch="326"/>
        </w:sectPr>
      </w:pPr>
      <w:r>
        <w:t xml:space="preserve">Aggregated trait data are made available in the paper itself (Table 1). The spatial fire resistance layer (Figure 3) and all analysis code will be made available in a repository on the USGS </w:t>
      </w:r>
      <w:proofErr w:type="spellStart"/>
      <w:r>
        <w:t>ScienceBase</w:t>
      </w:r>
      <w:proofErr w:type="spellEnd"/>
      <w:r>
        <w:t xml:space="preserve"> system (</w:t>
      </w:r>
      <w:r w:rsidRPr="00DD08A3">
        <w:t>https://www.sciencebase.gov/catalog/</w:t>
      </w:r>
      <w:r>
        <w:t xml:space="preserve">). Current code used to generate the manuscript is available at </w:t>
      </w:r>
      <w:r w:rsidRPr="00DD08A3">
        <w:t>https://github.com/matthewkling/fire_traits</w:t>
      </w:r>
    </w:p>
    <w:p w14:paraId="244C5C10" w14:textId="3DE601AA" w:rsidR="00352463" w:rsidRDefault="00352463" w:rsidP="00352463">
      <w:pPr>
        <w:rPr>
          <w:rFonts w:ascii="Times New Roman" w:hAnsi="Times New Roman" w:cs="Times New Roman"/>
        </w:rPr>
      </w:pPr>
      <w:r>
        <w:rPr>
          <w:rFonts w:ascii="Times New Roman" w:hAnsi="Times New Roman" w:cs="Times New Roman"/>
          <w:b/>
        </w:rPr>
        <w:lastRenderedPageBreak/>
        <w:t>Table 1</w:t>
      </w:r>
      <w:r>
        <w:rPr>
          <w:rFonts w:ascii="Times New Roman" w:hAnsi="Times New Roman" w:cs="Times New Roman"/>
        </w:rPr>
        <w:t>: Trait data and fire resistance scores (FRS) for widespread western US conifers used in the analysis. Table is ordered by decreasing FRS.</w:t>
      </w:r>
      <w:r w:rsidR="00943E4F">
        <w:rPr>
          <w:rFonts w:ascii="Times New Roman" w:hAnsi="Times New Roman" w:cs="Times New Roman"/>
        </w:rPr>
        <w:t xml:space="preserve"> </w:t>
      </w:r>
      <w:ins w:id="148" w:author="Stevens, Jens T" w:date="2019-12-05T15:39:00Z">
        <w:r w:rsidR="00943E4F">
          <w:rPr>
            <w:rFonts w:ascii="Times New Roman" w:hAnsi="Times New Roman" w:cs="Times New Roman"/>
          </w:rPr>
          <w:t>The first set of values reflects measured values a</w:t>
        </w:r>
      </w:ins>
      <w:ins w:id="149" w:author="Stevens, Jens T" w:date="2019-12-05T15:40:00Z">
        <w:r w:rsidR="00943E4F">
          <w:rPr>
            <w:rFonts w:ascii="Times New Roman" w:hAnsi="Times New Roman" w:cs="Times New Roman"/>
          </w:rPr>
          <w:t>nd the second reflects standardized values</w:t>
        </w:r>
      </w:ins>
    </w:p>
    <w:tbl>
      <w:tblPr>
        <w:tblW w:w="13100" w:type="dxa"/>
        <w:tblLook w:val="04A0" w:firstRow="1" w:lastRow="0" w:firstColumn="1" w:lastColumn="0" w:noHBand="0" w:noVBand="1"/>
      </w:tblPr>
      <w:tblGrid>
        <w:gridCol w:w="2467"/>
        <w:gridCol w:w="961"/>
        <w:gridCol w:w="820"/>
        <w:gridCol w:w="848"/>
        <w:gridCol w:w="820"/>
        <w:gridCol w:w="1027"/>
        <w:gridCol w:w="906"/>
        <w:gridCol w:w="260"/>
        <w:gridCol w:w="961"/>
        <w:gridCol w:w="726"/>
        <w:gridCol w:w="839"/>
        <w:gridCol w:w="892"/>
        <w:gridCol w:w="948"/>
        <w:gridCol w:w="625"/>
      </w:tblGrid>
      <w:tr w:rsidR="00352463" w14:paraId="1ECB48B8" w14:textId="77777777" w:rsidTr="00174FDC">
        <w:trPr>
          <w:trHeight w:val="340"/>
        </w:trPr>
        <w:tc>
          <w:tcPr>
            <w:tcW w:w="2516" w:type="dxa"/>
            <w:shd w:val="clear" w:color="auto" w:fill="auto"/>
            <w:vAlign w:val="bottom"/>
          </w:tcPr>
          <w:p w14:paraId="2074A390" w14:textId="77777777" w:rsidR="00352463" w:rsidRDefault="00352463" w:rsidP="00481908">
            <w:pPr>
              <w:rPr>
                <w:rFonts w:ascii="Times New Roman" w:eastAsia="Times New Roman" w:hAnsi="Times New Roman" w:cs="Times New Roman"/>
                <w:sz w:val="20"/>
                <w:lang w:eastAsia="en-US"/>
              </w:rPr>
            </w:pPr>
          </w:p>
        </w:tc>
        <w:tc>
          <w:tcPr>
            <w:tcW w:w="5359" w:type="dxa"/>
            <w:gridSpan w:val="6"/>
            <w:shd w:val="clear" w:color="auto" w:fill="auto"/>
            <w:vAlign w:val="bottom"/>
          </w:tcPr>
          <w:p w14:paraId="35B3854F" w14:textId="1D1E77F8" w:rsidR="00352463" w:rsidRDefault="00352463" w:rsidP="00481908">
            <w:pPr>
              <w:jc w:val="center"/>
              <w:rPr>
                <w:rFonts w:ascii="Times New Roman" w:eastAsia="Times New Roman" w:hAnsi="Times New Roman" w:cs="Times New Roman"/>
                <w:color w:val="000000"/>
                <w:sz w:val="20"/>
                <w:szCs w:val="20"/>
                <w:lang w:eastAsia="en-US"/>
              </w:rPr>
            </w:pPr>
            <w:del w:id="150" w:author="Stevens, Jens T" w:date="2019-12-05T15:37:00Z">
              <w:r w:rsidDel="00174FDC">
                <w:rPr>
                  <w:rFonts w:ascii="Times New Roman" w:eastAsia="Times New Roman" w:hAnsi="Times New Roman" w:cs="Times New Roman"/>
                  <w:color w:val="000000"/>
                  <w:sz w:val="20"/>
                  <w:szCs w:val="20"/>
                  <w:lang w:eastAsia="en-US"/>
                </w:rPr>
                <w:delText>Values</w:delText>
              </w:r>
              <w:r w:rsidDel="00174FDC">
                <w:rPr>
                  <w:rFonts w:ascii="Times New Roman" w:eastAsia="Times New Roman" w:hAnsi="Times New Roman" w:cs="Times New Roman"/>
                  <w:color w:val="000000"/>
                  <w:sz w:val="20"/>
                  <w:szCs w:val="20"/>
                  <w:vertAlign w:val="subscript"/>
                  <w:lang w:eastAsia="en-US"/>
                </w:rPr>
                <w:delText>1</w:delText>
              </w:r>
            </w:del>
            <w:ins w:id="151" w:author="Stevens, Jens T" w:date="2019-12-05T15:37:00Z">
              <w:r w:rsidR="00174FDC">
                <w:rPr>
                  <w:rFonts w:ascii="Times New Roman" w:eastAsia="Times New Roman" w:hAnsi="Times New Roman" w:cs="Times New Roman"/>
                  <w:color w:val="000000"/>
                  <w:sz w:val="20"/>
                  <w:szCs w:val="20"/>
                  <w:lang w:eastAsia="en-US"/>
                </w:rPr>
                <w:t>Trait values</w:t>
              </w:r>
              <w:r w:rsidR="00174FDC">
                <w:rPr>
                  <w:rFonts w:ascii="Times New Roman" w:eastAsia="Times New Roman" w:hAnsi="Times New Roman" w:cs="Times New Roman"/>
                  <w:color w:val="000000"/>
                  <w:sz w:val="20"/>
                  <w:szCs w:val="20"/>
                  <w:vertAlign w:val="subscript"/>
                  <w:lang w:eastAsia="en-US"/>
                </w:rPr>
                <w:t>1</w:t>
              </w:r>
            </w:ins>
          </w:p>
        </w:tc>
        <w:tc>
          <w:tcPr>
            <w:tcW w:w="262" w:type="dxa"/>
            <w:tcBorders>
              <w:bottom w:val="single" w:sz="4" w:space="0" w:color="auto"/>
            </w:tcBorders>
            <w:shd w:val="clear" w:color="auto" w:fill="auto"/>
            <w:vAlign w:val="bottom"/>
          </w:tcPr>
          <w:p w14:paraId="430DF1CE" w14:textId="77777777" w:rsidR="00352463" w:rsidRDefault="00352463" w:rsidP="00481908">
            <w:pPr>
              <w:jc w:val="center"/>
              <w:rPr>
                <w:rFonts w:ascii="Times New Roman" w:eastAsia="Times New Roman" w:hAnsi="Times New Roman" w:cs="Times New Roman"/>
                <w:color w:val="000000"/>
                <w:sz w:val="20"/>
                <w:szCs w:val="20"/>
                <w:lang w:eastAsia="en-US"/>
              </w:rPr>
            </w:pPr>
          </w:p>
        </w:tc>
        <w:tc>
          <w:tcPr>
            <w:tcW w:w="4335" w:type="dxa"/>
            <w:gridSpan w:val="5"/>
            <w:tcBorders>
              <w:bottom w:val="single" w:sz="4" w:space="0" w:color="000000"/>
            </w:tcBorders>
            <w:shd w:val="clear" w:color="auto" w:fill="auto"/>
            <w:vAlign w:val="bottom"/>
          </w:tcPr>
          <w:p w14:paraId="090237F7" w14:textId="7CFC8085" w:rsidR="00352463" w:rsidRDefault="00352463" w:rsidP="00481908">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Percentile of range</w:t>
            </w:r>
            <w:ins w:id="152" w:author="Stevens, Jens T" w:date="2019-12-05T15:37:00Z">
              <w:r w:rsidR="00174FDC">
                <w:rPr>
                  <w:rFonts w:ascii="Times New Roman" w:eastAsia="Times New Roman" w:hAnsi="Times New Roman" w:cs="Times New Roman"/>
                  <w:color w:val="000000"/>
                  <w:sz w:val="20"/>
                  <w:szCs w:val="20"/>
                  <w:lang w:eastAsia="en-US"/>
                </w:rPr>
                <w:t xml:space="preserve"> (standardized values)</w:t>
              </w:r>
            </w:ins>
          </w:p>
        </w:tc>
        <w:tc>
          <w:tcPr>
            <w:tcW w:w="627" w:type="dxa"/>
            <w:shd w:val="clear" w:color="auto" w:fill="auto"/>
            <w:vAlign w:val="bottom"/>
          </w:tcPr>
          <w:p w14:paraId="3529C730" w14:textId="77777777" w:rsidR="00352463" w:rsidRDefault="00352463" w:rsidP="00481908">
            <w:pPr>
              <w:jc w:val="center"/>
              <w:rPr>
                <w:rFonts w:ascii="Times New Roman" w:eastAsia="Times New Roman" w:hAnsi="Times New Roman" w:cs="Times New Roman"/>
                <w:color w:val="000000"/>
                <w:sz w:val="20"/>
                <w:szCs w:val="20"/>
                <w:lang w:eastAsia="en-US"/>
              </w:rPr>
            </w:pPr>
          </w:p>
        </w:tc>
      </w:tr>
      <w:tr w:rsidR="00352463" w14:paraId="2BF83636" w14:textId="77777777" w:rsidTr="00174FDC">
        <w:trPr>
          <w:trHeight w:val="660"/>
        </w:trPr>
        <w:tc>
          <w:tcPr>
            <w:tcW w:w="2516" w:type="dxa"/>
            <w:tcBorders>
              <w:top w:val="single" w:sz="4" w:space="0" w:color="000000"/>
              <w:bottom w:val="single" w:sz="4" w:space="0" w:color="000000"/>
            </w:tcBorders>
            <w:shd w:val="clear" w:color="auto" w:fill="auto"/>
            <w:vAlign w:val="bottom"/>
          </w:tcPr>
          <w:p w14:paraId="77B16ADF" w14:textId="77777777" w:rsidR="00352463" w:rsidRDefault="00352463" w:rsidP="00481908">
            <w:pP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Scientific name</w:t>
            </w:r>
          </w:p>
        </w:tc>
        <w:tc>
          <w:tcPr>
            <w:tcW w:w="945" w:type="dxa"/>
            <w:tcBorders>
              <w:top w:val="single" w:sz="4" w:space="0" w:color="000000"/>
              <w:bottom w:val="single" w:sz="4" w:space="0" w:color="000000"/>
            </w:tcBorders>
            <w:shd w:val="clear" w:color="auto" w:fill="auto"/>
            <w:vAlign w:val="bottom"/>
          </w:tcPr>
          <w:p w14:paraId="6C5DD768" w14:textId="4D166F70"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Bark thickness</w:t>
            </w:r>
          </w:p>
        </w:tc>
        <w:tc>
          <w:tcPr>
            <w:tcW w:w="826" w:type="dxa"/>
            <w:tcBorders>
              <w:top w:val="single" w:sz="4" w:space="0" w:color="000000"/>
              <w:bottom w:val="single" w:sz="4" w:space="0" w:color="000000"/>
            </w:tcBorders>
            <w:shd w:val="clear" w:color="auto" w:fill="auto"/>
            <w:vAlign w:val="bottom"/>
          </w:tcPr>
          <w:p w14:paraId="671DAE49" w14:textId="437282DA"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Plant height</w:t>
            </w:r>
          </w:p>
        </w:tc>
        <w:tc>
          <w:tcPr>
            <w:tcW w:w="848" w:type="dxa"/>
            <w:tcBorders>
              <w:top w:val="single" w:sz="4" w:space="0" w:color="000000"/>
              <w:bottom w:val="single" w:sz="4" w:space="0" w:color="000000"/>
            </w:tcBorders>
            <w:shd w:val="clear" w:color="auto" w:fill="auto"/>
            <w:vAlign w:val="bottom"/>
          </w:tcPr>
          <w:p w14:paraId="78B409F2" w14:textId="39099003" w:rsidR="00352463" w:rsidRDefault="00352463" w:rsidP="00842E41">
            <w:pPr>
              <w:jc w:val="center"/>
              <w:rPr>
                <w:rFonts w:ascii="Times New Roman" w:eastAsia="Times New Roman" w:hAnsi="Times New Roman" w:cs="Times New Roman"/>
                <w:color w:val="000000"/>
                <w:sz w:val="20"/>
                <w:szCs w:val="20"/>
                <w:lang w:eastAsia="en-US"/>
              </w:rPr>
            </w:pPr>
            <w:proofErr w:type="spellStart"/>
            <w:r>
              <w:rPr>
                <w:rFonts w:ascii="Times New Roman" w:eastAsia="Times New Roman" w:hAnsi="Times New Roman" w:cs="Times New Roman"/>
                <w:color w:val="000000"/>
                <w:sz w:val="20"/>
                <w:szCs w:val="20"/>
                <w:lang w:eastAsia="en-US"/>
              </w:rPr>
              <w:t>Self pruning</w:t>
            </w:r>
            <w:proofErr w:type="spellEnd"/>
          </w:p>
        </w:tc>
        <w:tc>
          <w:tcPr>
            <w:tcW w:w="826" w:type="dxa"/>
            <w:tcBorders>
              <w:top w:val="single" w:sz="4" w:space="0" w:color="000000"/>
              <w:bottom w:val="single" w:sz="4" w:space="0" w:color="000000"/>
            </w:tcBorders>
            <w:shd w:val="clear" w:color="auto" w:fill="auto"/>
            <w:vAlign w:val="bottom"/>
          </w:tcPr>
          <w:p w14:paraId="2DEE8A8B" w14:textId="2E6FFB88" w:rsidR="00352463" w:rsidRDefault="0036492A"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Flame length</w:t>
            </w:r>
          </w:p>
        </w:tc>
        <w:tc>
          <w:tcPr>
            <w:tcW w:w="1010" w:type="dxa"/>
            <w:tcBorders>
              <w:top w:val="single" w:sz="4" w:space="0" w:color="000000"/>
              <w:bottom w:val="single" w:sz="4" w:space="0" w:color="000000"/>
            </w:tcBorders>
            <w:shd w:val="clear" w:color="auto" w:fill="auto"/>
            <w:vAlign w:val="bottom"/>
          </w:tcPr>
          <w:p w14:paraId="3345B344" w14:textId="4CBB3DD5"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Percent consumed</w:t>
            </w:r>
          </w:p>
        </w:tc>
        <w:tc>
          <w:tcPr>
            <w:tcW w:w="907" w:type="dxa"/>
            <w:tcBorders>
              <w:top w:val="single" w:sz="4" w:space="0" w:color="000000"/>
              <w:bottom w:val="single" w:sz="4" w:space="0" w:color="000000"/>
            </w:tcBorders>
            <w:shd w:val="clear" w:color="auto" w:fill="auto"/>
            <w:vAlign w:val="bottom"/>
          </w:tcPr>
          <w:p w14:paraId="13FAF718" w14:textId="1FF2D160"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Flame duration</w:t>
            </w:r>
          </w:p>
        </w:tc>
        <w:tc>
          <w:tcPr>
            <w:tcW w:w="262" w:type="dxa"/>
            <w:tcBorders>
              <w:top w:val="single" w:sz="4" w:space="0" w:color="auto"/>
            </w:tcBorders>
            <w:shd w:val="clear" w:color="auto" w:fill="auto"/>
            <w:vAlign w:val="bottom"/>
          </w:tcPr>
          <w:p w14:paraId="1DE620D3" w14:textId="41572452"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tcBorders>
              <w:top w:val="single" w:sz="4" w:space="0" w:color="000000"/>
              <w:bottom w:val="single" w:sz="4" w:space="0" w:color="000000"/>
            </w:tcBorders>
            <w:shd w:val="clear" w:color="auto" w:fill="auto"/>
            <w:vAlign w:val="bottom"/>
          </w:tcPr>
          <w:p w14:paraId="2085EE9C" w14:textId="2BCBA06E"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Bark thickness</w:t>
            </w:r>
          </w:p>
        </w:tc>
        <w:tc>
          <w:tcPr>
            <w:tcW w:w="727" w:type="dxa"/>
            <w:tcBorders>
              <w:top w:val="single" w:sz="4" w:space="0" w:color="000000"/>
              <w:bottom w:val="single" w:sz="4" w:space="0" w:color="000000"/>
            </w:tcBorders>
            <w:shd w:val="clear" w:color="auto" w:fill="auto"/>
            <w:vAlign w:val="bottom"/>
          </w:tcPr>
          <w:p w14:paraId="4D1F93BD" w14:textId="67696B88"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Plant height</w:t>
            </w:r>
          </w:p>
        </w:tc>
        <w:tc>
          <w:tcPr>
            <w:tcW w:w="826" w:type="dxa"/>
            <w:tcBorders>
              <w:top w:val="single" w:sz="4" w:space="0" w:color="000000"/>
              <w:bottom w:val="single" w:sz="4" w:space="0" w:color="000000"/>
            </w:tcBorders>
            <w:shd w:val="clear" w:color="auto" w:fill="auto"/>
            <w:vAlign w:val="bottom"/>
          </w:tcPr>
          <w:p w14:paraId="4F7394EC" w14:textId="4177BFFF" w:rsidR="00352463" w:rsidRDefault="00352463" w:rsidP="00842E41">
            <w:pPr>
              <w:jc w:val="center"/>
              <w:rPr>
                <w:rFonts w:ascii="Times New Roman" w:eastAsia="Times New Roman" w:hAnsi="Times New Roman" w:cs="Times New Roman"/>
                <w:color w:val="000000"/>
                <w:sz w:val="20"/>
                <w:szCs w:val="20"/>
                <w:lang w:eastAsia="en-US"/>
              </w:rPr>
            </w:pPr>
            <w:proofErr w:type="spellStart"/>
            <w:r>
              <w:rPr>
                <w:rFonts w:ascii="Times New Roman" w:eastAsia="Times New Roman" w:hAnsi="Times New Roman" w:cs="Times New Roman"/>
                <w:color w:val="000000"/>
                <w:sz w:val="20"/>
                <w:szCs w:val="20"/>
                <w:lang w:eastAsia="en-US"/>
              </w:rPr>
              <w:t>Self pruning</w:t>
            </w:r>
            <w:proofErr w:type="spellEnd"/>
          </w:p>
        </w:tc>
        <w:tc>
          <w:tcPr>
            <w:tcW w:w="906" w:type="dxa"/>
            <w:tcBorders>
              <w:top w:val="single" w:sz="4" w:space="0" w:color="000000"/>
              <w:bottom w:val="single" w:sz="4" w:space="0" w:color="000000"/>
            </w:tcBorders>
            <w:shd w:val="clear" w:color="auto" w:fill="auto"/>
            <w:vAlign w:val="bottom"/>
          </w:tcPr>
          <w:p w14:paraId="202504B8" w14:textId="597E2982"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PC1</w:t>
            </w:r>
            <w:r>
              <w:rPr>
                <w:rFonts w:ascii="Times New Roman" w:eastAsia="Times New Roman" w:hAnsi="Times New Roman" w:cs="Times New Roman"/>
                <w:color w:val="000000"/>
                <w:sz w:val="20"/>
                <w:szCs w:val="20"/>
                <w:vertAlign w:val="subscript"/>
                <w:lang w:eastAsia="en-US"/>
              </w:rPr>
              <w:t>2</w:t>
            </w:r>
            <w:r>
              <w:rPr>
                <w:rFonts w:ascii="Times New Roman" w:eastAsia="Times New Roman" w:hAnsi="Times New Roman" w:cs="Times New Roman"/>
                <w:color w:val="000000"/>
                <w:sz w:val="20"/>
                <w:szCs w:val="20"/>
                <w:lang w:eastAsia="en-US"/>
              </w:rPr>
              <w:t xml:space="preserve"> of </w:t>
            </w:r>
            <w:proofErr w:type="spellStart"/>
            <w:r>
              <w:rPr>
                <w:rFonts w:ascii="Times New Roman" w:eastAsia="Times New Roman" w:hAnsi="Times New Roman" w:cs="Times New Roman"/>
                <w:color w:val="000000"/>
                <w:sz w:val="20"/>
                <w:szCs w:val="20"/>
                <w:lang w:eastAsia="en-US"/>
              </w:rPr>
              <w:t>f</w:t>
            </w:r>
            <w:r w:rsidR="0036492A">
              <w:rPr>
                <w:rFonts w:ascii="Times New Roman" w:eastAsia="Times New Roman" w:hAnsi="Times New Roman" w:cs="Times New Roman"/>
                <w:color w:val="000000"/>
                <w:sz w:val="20"/>
                <w:szCs w:val="20"/>
                <w:lang w:eastAsia="en-US"/>
              </w:rPr>
              <w:t>l</w:t>
            </w:r>
            <w:proofErr w:type="spellEnd"/>
            <w:r>
              <w:rPr>
                <w:rFonts w:ascii="Times New Roman" w:eastAsia="Times New Roman" w:hAnsi="Times New Roman" w:cs="Times New Roman"/>
                <w:color w:val="000000"/>
                <w:sz w:val="20"/>
                <w:szCs w:val="20"/>
                <w:lang w:eastAsia="en-US"/>
              </w:rPr>
              <w:t xml:space="preserve"> and pc</w:t>
            </w:r>
          </w:p>
        </w:tc>
        <w:tc>
          <w:tcPr>
            <w:tcW w:w="932" w:type="dxa"/>
            <w:tcBorders>
              <w:top w:val="single" w:sz="4" w:space="0" w:color="000000"/>
              <w:bottom w:val="single" w:sz="4" w:space="0" w:color="000000"/>
            </w:tcBorders>
            <w:shd w:val="clear" w:color="auto" w:fill="auto"/>
            <w:vAlign w:val="bottom"/>
          </w:tcPr>
          <w:p w14:paraId="4732B84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Flame duration</w:t>
            </w:r>
            <w:r>
              <w:rPr>
                <w:rFonts w:ascii="Times New Roman" w:eastAsia="Times New Roman" w:hAnsi="Times New Roman" w:cs="Times New Roman"/>
                <w:color w:val="000000"/>
                <w:sz w:val="20"/>
                <w:szCs w:val="20"/>
                <w:vertAlign w:val="subscript"/>
                <w:lang w:eastAsia="en-US"/>
              </w:rPr>
              <w:t>3</w:t>
            </w:r>
          </w:p>
        </w:tc>
        <w:tc>
          <w:tcPr>
            <w:tcW w:w="624" w:type="dxa"/>
            <w:tcBorders>
              <w:top w:val="single" w:sz="4" w:space="0" w:color="000000"/>
              <w:bottom w:val="single" w:sz="4" w:space="0" w:color="000000"/>
            </w:tcBorders>
            <w:shd w:val="clear" w:color="auto" w:fill="auto"/>
            <w:vAlign w:val="bottom"/>
          </w:tcPr>
          <w:p w14:paraId="7FD510F3" w14:textId="608CC712" w:rsidR="00352463" w:rsidRDefault="00352463" w:rsidP="00842E41">
            <w:pPr>
              <w:jc w:val="center"/>
              <w:rPr>
                <w:rFonts w:ascii="Times New Roman" w:eastAsia="Times New Roman" w:hAnsi="Times New Roman" w:cs="Times New Roman"/>
                <w:b/>
                <w:bCs/>
                <w:color w:val="000000"/>
                <w:sz w:val="20"/>
                <w:szCs w:val="20"/>
                <w:lang w:eastAsia="en-US"/>
              </w:rPr>
            </w:pPr>
            <w:r>
              <w:rPr>
                <w:rFonts w:ascii="Times New Roman" w:eastAsia="Times New Roman" w:hAnsi="Times New Roman" w:cs="Times New Roman"/>
                <w:b/>
                <w:bCs/>
                <w:color w:val="000000"/>
                <w:sz w:val="20"/>
                <w:szCs w:val="20"/>
                <w:lang w:eastAsia="en-US"/>
              </w:rPr>
              <w:t>FRS</w:t>
            </w:r>
          </w:p>
        </w:tc>
      </w:tr>
      <w:tr w:rsidR="00352463" w14:paraId="01A8605F" w14:textId="77777777" w:rsidTr="00174FDC">
        <w:trPr>
          <w:trHeight w:val="320"/>
        </w:trPr>
        <w:tc>
          <w:tcPr>
            <w:tcW w:w="2516" w:type="dxa"/>
            <w:shd w:val="clear" w:color="auto" w:fill="auto"/>
            <w:vAlign w:val="bottom"/>
          </w:tcPr>
          <w:p w14:paraId="6C4479E0"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Sequoia sempervirens</w:t>
            </w:r>
          </w:p>
        </w:tc>
        <w:tc>
          <w:tcPr>
            <w:tcW w:w="945" w:type="dxa"/>
            <w:shd w:val="clear" w:color="auto" w:fill="auto"/>
            <w:vAlign w:val="bottom"/>
          </w:tcPr>
          <w:p w14:paraId="1A04726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2.06</w:t>
            </w:r>
          </w:p>
        </w:tc>
        <w:tc>
          <w:tcPr>
            <w:tcW w:w="826" w:type="dxa"/>
            <w:shd w:val="clear" w:color="auto" w:fill="auto"/>
            <w:vAlign w:val="bottom"/>
          </w:tcPr>
          <w:p w14:paraId="37A6706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95.2</w:t>
            </w:r>
          </w:p>
        </w:tc>
        <w:tc>
          <w:tcPr>
            <w:tcW w:w="848" w:type="dxa"/>
            <w:shd w:val="clear" w:color="auto" w:fill="auto"/>
            <w:vAlign w:val="bottom"/>
          </w:tcPr>
          <w:p w14:paraId="0731F63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22C009B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59.4</w:t>
            </w:r>
          </w:p>
        </w:tc>
        <w:tc>
          <w:tcPr>
            <w:tcW w:w="1010" w:type="dxa"/>
            <w:shd w:val="clear" w:color="auto" w:fill="auto"/>
            <w:vAlign w:val="bottom"/>
          </w:tcPr>
          <w:p w14:paraId="3C420BA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86.1</w:t>
            </w:r>
          </w:p>
        </w:tc>
        <w:tc>
          <w:tcPr>
            <w:tcW w:w="907" w:type="dxa"/>
            <w:shd w:val="clear" w:color="auto" w:fill="auto"/>
            <w:vAlign w:val="bottom"/>
          </w:tcPr>
          <w:p w14:paraId="4CC69CE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73.4</w:t>
            </w:r>
          </w:p>
        </w:tc>
        <w:tc>
          <w:tcPr>
            <w:tcW w:w="262" w:type="dxa"/>
            <w:shd w:val="clear" w:color="auto" w:fill="auto"/>
            <w:vAlign w:val="bottom"/>
          </w:tcPr>
          <w:p w14:paraId="7A7F08F6"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687AF8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727" w:type="dxa"/>
            <w:shd w:val="clear" w:color="auto" w:fill="auto"/>
            <w:vAlign w:val="bottom"/>
          </w:tcPr>
          <w:p w14:paraId="4E6629C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826" w:type="dxa"/>
            <w:shd w:val="clear" w:color="auto" w:fill="auto"/>
            <w:vAlign w:val="bottom"/>
          </w:tcPr>
          <w:p w14:paraId="405EBA9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0D29559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0.85</w:t>
            </w:r>
          </w:p>
        </w:tc>
        <w:tc>
          <w:tcPr>
            <w:tcW w:w="932" w:type="dxa"/>
            <w:shd w:val="clear" w:color="auto" w:fill="auto"/>
            <w:vAlign w:val="bottom"/>
          </w:tcPr>
          <w:p w14:paraId="05C5BC8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0.87</w:t>
            </w:r>
          </w:p>
        </w:tc>
        <w:tc>
          <w:tcPr>
            <w:tcW w:w="624" w:type="dxa"/>
            <w:shd w:val="clear" w:color="auto" w:fill="auto"/>
            <w:vAlign w:val="bottom"/>
          </w:tcPr>
          <w:p w14:paraId="0DDD664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0.83</w:t>
            </w:r>
          </w:p>
        </w:tc>
      </w:tr>
      <w:tr w:rsidR="00352463" w14:paraId="611B5749" w14:textId="77777777" w:rsidTr="00481908">
        <w:trPr>
          <w:trHeight w:val="320"/>
        </w:trPr>
        <w:tc>
          <w:tcPr>
            <w:tcW w:w="2516" w:type="dxa"/>
            <w:shd w:val="clear" w:color="auto" w:fill="auto"/>
            <w:vAlign w:val="bottom"/>
          </w:tcPr>
          <w:p w14:paraId="3385DC0D"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jeffreyi</w:t>
            </w:r>
            <w:proofErr w:type="spellEnd"/>
          </w:p>
        </w:tc>
        <w:tc>
          <w:tcPr>
            <w:tcW w:w="945" w:type="dxa"/>
            <w:shd w:val="clear" w:color="auto" w:fill="auto"/>
            <w:vAlign w:val="bottom"/>
          </w:tcPr>
          <w:p w14:paraId="3157B9C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1.73</w:t>
            </w:r>
          </w:p>
        </w:tc>
        <w:tc>
          <w:tcPr>
            <w:tcW w:w="826" w:type="dxa"/>
            <w:shd w:val="clear" w:color="auto" w:fill="auto"/>
            <w:vAlign w:val="bottom"/>
          </w:tcPr>
          <w:p w14:paraId="0D7E476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51.4</w:t>
            </w:r>
          </w:p>
        </w:tc>
        <w:tc>
          <w:tcPr>
            <w:tcW w:w="848" w:type="dxa"/>
            <w:shd w:val="clear" w:color="auto" w:fill="auto"/>
            <w:vAlign w:val="bottom"/>
          </w:tcPr>
          <w:p w14:paraId="4086A05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w:t>
            </w:r>
          </w:p>
        </w:tc>
        <w:tc>
          <w:tcPr>
            <w:tcW w:w="826" w:type="dxa"/>
            <w:shd w:val="clear" w:color="auto" w:fill="auto"/>
            <w:vAlign w:val="bottom"/>
          </w:tcPr>
          <w:p w14:paraId="07C1D7E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67.3</w:t>
            </w:r>
          </w:p>
        </w:tc>
        <w:tc>
          <w:tcPr>
            <w:tcW w:w="1010" w:type="dxa"/>
            <w:shd w:val="clear" w:color="auto" w:fill="auto"/>
            <w:vAlign w:val="bottom"/>
          </w:tcPr>
          <w:p w14:paraId="3283794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90.0</w:t>
            </w:r>
          </w:p>
        </w:tc>
        <w:tc>
          <w:tcPr>
            <w:tcW w:w="907" w:type="dxa"/>
            <w:shd w:val="clear" w:color="auto" w:fill="auto"/>
            <w:vAlign w:val="bottom"/>
          </w:tcPr>
          <w:p w14:paraId="78CF740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79.2</w:t>
            </w:r>
          </w:p>
        </w:tc>
        <w:tc>
          <w:tcPr>
            <w:tcW w:w="262" w:type="dxa"/>
            <w:shd w:val="clear" w:color="auto" w:fill="auto"/>
            <w:vAlign w:val="bottom"/>
          </w:tcPr>
          <w:p w14:paraId="49A2F9F9"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0C5C9F9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0.78</w:t>
            </w:r>
          </w:p>
        </w:tc>
        <w:tc>
          <w:tcPr>
            <w:tcW w:w="727" w:type="dxa"/>
            <w:shd w:val="clear" w:color="auto" w:fill="auto"/>
            <w:vAlign w:val="bottom"/>
          </w:tcPr>
          <w:p w14:paraId="586377C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0.48</w:t>
            </w:r>
          </w:p>
        </w:tc>
        <w:tc>
          <w:tcPr>
            <w:tcW w:w="826" w:type="dxa"/>
            <w:shd w:val="clear" w:color="auto" w:fill="auto"/>
            <w:vAlign w:val="bottom"/>
          </w:tcPr>
          <w:p w14:paraId="7AF6631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06" w:type="dxa"/>
            <w:shd w:val="clear" w:color="auto" w:fill="auto"/>
            <w:vAlign w:val="bottom"/>
          </w:tcPr>
          <w:p w14:paraId="5944F8E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0.93</w:t>
            </w:r>
          </w:p>
        </w:tc>
        <w:tc>
          <w:tcPr>
            <w:tcW w:w="932" w:type="dxa"/>
            <w:shd w:val="clear" w:color="auto" w:fill="auto"/>
            <w:vAlign w:val="bottom"/>
          </w:tcPr>
          <w:p w14:paraId="460D4D3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0.82</w:t>
            </w:r>
          </w:p>
        </w:tc>
        <w:tc>
          <w:tcPr>
            <w:tcW w:w="624" w:type="dxa"/>
            <w:shd w:val="clear" w:color="auto" w:fill="auto"/>
            <w:vAlign w:val="bottom"/>
          </w:tcPr>
          <w:p w14:paraId="075849FE"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0.80</w:t>
            </w:r>
          </w:p>
        </w:tc>
      </w:tr>
      <w:tr w:rsidR="00352463" w14:paraId="23F7A8CF" w14:textId="77777777" w:rsidTr="00481908">
        <w:trPr>
          <w:trHeight w:val="320"/>
        </w:trPr>
        <w:tc>
          <w:tcPr>
            <w:tcW w:w="2516" w:type="dxa"/>
            <w:shd w:val="clear" w:color="auto" w:fill="auto"/>
            <w:vAlign w:val="bottom"/>
          </w:tcPr>
          <w:p w14:paraId="70F06654"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Pinus ponderosa</w:t>
            </w:r>
          </w:p>
        </w:tc>
        <w:tc>
          <w:tcPr>
            <w:tcW w:w="945" w:type="dxa"/>
            <w:shd w:val="clear" w:color="auto" w:fill="auto"/>
            <w:vAlign w:val="bottom"/>
          </w:tcPr>
          <w:p w14:paraId="5192AA6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826" w:type="dxa"/>
            <w:shd w:val="clear" w:color="auto" w:fill="auto"/>
            <w:vAlign w:val="bottom"/>
          </w:tcPr>
          <w:p w14:paraId="02A06EC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41.2</w:t>
            </w:r>
          </w:p>
        </w:tc>
        <w:tc>
          <w:tcPr>
            <w:tcW w:w="848" w:type="dxa"/>
            <w:shd w:val="clear" w:color="auto" w:fill="auto"/>
            <w:vAlign w:val="bottom"/>
          </w:tcPr>
          <w:p w14:paraId="5FC608E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w:t>
            </w:r>
          </w:p>
        </w:tc>
        <w:tc>
          <w:tcPr>
            <w:tcW w:w="826" w:type="dxa"/>
            <w:shd w:val="clear" w:color="auto" w:fill="auto"/>
            <w:vAlign w:val="bottom"/>
          </w:tcPr>
          <w:p w14:paraId="4B506C7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77.0</w:t>
            </w:r>
          </w:p>
        </w:tc>
        <w:tc>
          <w:tcPr>
            <w:tcW w:w="1010" w:type="dxa"/>
            <w:shd w:val="clear" w:color="auto" w:fill="auto"/>
            <w:vAlign w:val="bottom"/>
          </w:tcPr>
          <w:p w14:paraId="675F282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92.0</w:t>
            </w:r>
          </w:p>
        </w:tc>
        <w:tc>
          <w:tcPr>
            <w:tcW w:w="907" w:type="dxa"/>
            <w:shd w:val="clear" w:color="auto" w:fill="auto"/>
            <w:vAlign w:val="bottom"/>
          </w:tcPr>
          <w:p w14:paraId="4894BFE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79.7</w:t>
            </w:r>
          </w:p>
        </w:tc>
        <w:tc>
          <w:tcPr>
            <w:tcW w:w="262" w:type="dxa"/>
            <w:shd w:val="clear" w:color="auto" w:fill="auto"/>
            <w:vAlign w:val="bottom"/>
          </w:tcPr>
          <w:p w14:paraId="0D92E94C"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80CBD0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727" w:type="dxa"/>
            <w:shd w:val="clear" w:color="auto" w:fill="auto"/>
            <w:vAlign w:val="bottom"/>
          </w:tcPr>
          <w:p w14:paraId="7BBDC7F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0.35</w:t>
            </w:r>
          </w:p>
        </w:tc>
        <w:tc>
          <w:tcPr>
            <w:tcW w:w="826" w:type="dxa"/>
            <w:shd w:val="clear" w:color="auto" w:fill="auto"/>
            <w:vAlign w:val="bottom"/>
          </w:tcPr>
          <w:p w14:paraId="3AADD8B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06" w:type="dxa"/>
            <w:shd w:val="clear" w:color="auto" w:fill="auto"/>
            <w:vAlign w:val="bottom"/>
          </w:tcPr>
          <w:p w14:paraId="3A602AD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32" w:type="dxa"/>
            <w:shd w:val="clear" w:color="auto" w:fill="auto"/>
            <w:vAlign w:val="bottom"/>
          </w:tcPr>
          <w:p w14:paraId="1657663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0.81</w:t>
            </w:r>
          </w:p>
        </w:tc>
        <w:tc>
          <w:tcPr>
            <w:tcW w:w="624" w:type="dxa"/>
            <w:shd w:val="clear" w:color="auto" w:fill="auto"/>
            <w:vAlign w:val="bottom"/>
          </w:tcPr>
          <w:p w14:paraId="31F876F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0.77</w:t>
            </w:r>
          </w:p>
        </w:tc>
      </w:tr>
      <w:tr w:rsidR="00352463" w14:paraId="4739CF0C" w14:textId="77777777" w:rsidTr="00481908">
        <w:trPr>
          <w:trHeight w:val="320"/>
        </w:trPr>
        <w:tc>
          <w:tcPr>
            <w:tcW w:w="2516" w:type="dxa"/>
            <w:shd w:val="clear" w:color="auto" w:fill="auto"/>
            <w:vAlign w:val="bottom"/>
          </w:tcPr>
          <w:p w14:paraId="6F13DBF2"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lambertiana</w:t>
            </w:r>
            <w:proofErr w:type="spellEnd"/>
          </w:p>
        </w:tc>
        <w:tc>
          <w:tcPr>
            <w:tcW w:w="945" w:type="dxa"/>
            <w:shd w:val="clear" w:color="auto" w:fill="auto"/>
            <w:vAlign w:val="bottom"/>
          </w:tcPr>
          <w:p w14:paraId="67E9CF7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1.83</w:t>
            </w:r>
          </w:p>
        </w:tc>
        <w:tc>
          <w:tcPr>
            <w:tcW w:w="826" w:type="dxa"/>
            <w:shd w:val="clear" w:color="auto" w:fill="auto"/>
            <w:vAlign w:val="bottom"/>
          </w:tcPr>
          <w:p w14:paraId="0FC81E0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62.3</w:t>
            </w:r>
          </w:p>
        </w:tc>
        <w:tc>
          <w:tcPr>
            <w:tcW w:w="848" w:type="dxa"/>
            <w:shd w:val="clear" w:color="auto" w:fill="auto"/>
            <w:vAlign w:val="bottom"/>
          </w:tcPr>
          <w:p w14:paraId="0B35F08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w:t>
            </w:r>
          </w:p>
        </w:tc>
        <w:tc>
          <w:tcPr>
            <w:tcW w:w="826" w:type="dxa"/>
            <w:shd w:val="clear" w:color="auto" w:fill="auto"/>
            <w:vAlign w:val="bottom"/>
          </w:tcPr>
          <w:p w14:paraId="2F59450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55.6</w:t>
            </w:r>
          </w:p>
        </w:tc>
        <w:tc>
          <w:tcPr>
            <w:tcW w:w="1010" w:type="dxa"/>
            <w:shd w:val="clear" w:color="auto" w:fill="auto"/>
            <w:vAlign w:val="bottom"/>
          </w:tcPr>
          <w:p w14:paraId="0EBA238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77.1</w:t>
            </w:r>
          </w:p>
        </w:tc>
        <w:tc>
          <w:tcPr>
            <w:tcW w:w="907" w:type="dxa"/>
            <w:shd w:val="clear" w:color="auto" w:fill="auto"/>
            <w:vAlign w:val="bottom"/>
          </w:tcPr>
          <w:p w14:paraId="15F1501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128.5</w:t>
            </w:r>
          </w:p>
        </w:tc>
        <w:tc>
          <w:tcPr>
            <w:tcW w:w="262" w:type="dxa"/>
            <w:shd w:val="clear" w:color="auto" w:fill="auto"/>
            <w:vAlign w:val="bottom"/>
          </w:tcPr>
          <w:p w14:paraId="659AC46B"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D6E27F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0.85</w:t>
            </w:r>
          </w:p>
        </w:tc>
        <w:tc>
          <w:tcPr>
            <w:tcW w:w="727" w:type="dxa"/>
            <w:shd w:val="clear" w:color="auto" w:fill="auto"/>
            <w:vAlign w:val="bottom"/>
          </w:tcPr>
          <w:p w14:paraId="05FF380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0.61</w:t>
            </w:r>
          </w:p>
        </w:tc>
        <w:tc>
          <w:tcPr>
            <w:tcW w:w="826" w:type="dxa"/>
            <w:shd w:val="clear" w:color="auto" w:fill="auto"/>
            <w:vAlign w:val="bottom"/>
          </w:tcPr>
          <w:p w14:paraId="2B15E2A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06" w:type="dxa"/>
            <w:shd w:val="clear" w:color="auto" w:fill="auto"/>
            <w:vAlign w:val="bottom"/>
          </w:tcPr>
          <w:p w14:paraId="01A3EBC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0.76</w:t>
            </w:r>
          </w:p>
        </w:tc>
        <w:tc>
          <w:tcPr>
            <w:tcW w:w="932" w:type="dxa"/>
            <w:shd w:val="clear" w:color="auto" w:fill="auto"/>
            <w:vAlign w:val="bottom"/>
          </w:tcPr>
          <w:p w14:paraId="0899922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0.48</w:t>
            </w:r>
          </w:p>
        </w:tc>
        <w:tc>
          <w:tcPr>
            <w:tcW w:w="624" w:type="dxa"/>
            <w:shd w:val="clear" w:color="auto" w:fill="auto"/>
            <w:vAlign w:val="bottom"/>
          </w:tcPr>
          <w:p w14:paraId="0688BFF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0.74</w:t>
            </w:r>
          </w:p>
        </w:tc>
      </w:tr>
      <w:tr w:rsidR="00352463" w14:paraId="11C3B6ED" w14:textId="77777777" w:rsidTr="00481908">
        <w:trPr>
          <w:trHeight w:val="320"/>
        </w:trPr>
        <w:tc>
          <w:tcPr>
            <w:tcW w:w="2516" w:type="dxa"/>
            <w:shd w:val="clear" w:color="auto" w:fill="auto"/>
            <w:vAlign w:val="bottom"/>
          </w:tcPr>
          <w:p w14:paraId="0FC8CCCD"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Sequoiadendron</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giganteum</w:t>
            </w:r>
            <w:proofErr w:type="spellEnd"/>
          </w:p>
        </w:tc>
        <w:tc>
          <w:tcPr>
            <w:tcW w:w="945" w:type="dxa"/>
            <w:shd w:val="clear" w:color="auto" w:fill="auto"/>
            <w:vAlign w:val="bottom"/>
          </w:tcPr>
          <w:p w14:paraId="2565909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2.06</w:t>
            </w:r>
          </w:p>
        </w:tc>
        <w:tc>
          <w:tcPr>
            <w:tcW w:w="826" w:type="dxa"/>
            <w:shd w:val="clear" w:color="auto" w:fill="auto"/>
            <w:vAlign w:val="bottom"/>
          </w:tcPr>
          <w:p w14:paraId="4467D81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85.6</w:t>
            </w:r>
          </w:p>
        </w:tc>
        <w:tc>
          <w:tcPr>
            <w:tcW w:w="848" w:type="dxa"/>
            <w:shd w:val="clear" w:color="auto" w:fill="auto"/>
            <w:vAlign w:val="bottom"/>
          </w:tcPr>
          <w:p w14:paraId="5ED9431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w:t>
            </w:r>
          </w:p>
        </w:tc>
        <w:tc>
          <w:tcPr>
            <w:tcW w:w="826" w:type="dxa"/>
            <w:shd w:val="clear" w:color="auto" w:fill="auto"/>
            <w:vAlign w:val="bottom"/>
          </w:tcPr>
          <w:p w14:paraId="4FEFC2A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42.6</w:t>
            </w:r>
          </w:p>
        </w:tc>
        <w:tc>
          <w:tcPr>
            <w:tcW w:w="1010" w:type="dxa"/>
            <w:shd w:val="clear" w:color="auto" w:fill="auto"/>
            <w:vAlign w:val="bottom"/>
          </w:tcPr>
          <w:p w14:paraId="3C0BD08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75.8</w:t>
            </w:r>
          </w:p>
        </w:tc>
        <w:tc>
          <w:tcPr>
            <w:tcW w:w="907" w:type="dxa"/>
            <w:shd w:val="clear" w:color="auto" w:fill="auto"/>
            <w:vAlign w:val="bottom"/>
          </w:tcPr>
          <w:p w14:paraId="2C4B533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148.5</w:t>
            </w:r>
          </w:p>
        </w:tc>
        <w:tc>
          <w:tcPr>
            <w:tcW w:w="262" w:type="dxa"/>
            <w:shd w:val="clear" w:color="auto" w:fill="auto"/>
            <w:vAlign w:val="bottom"/>
          </w:tcPr>
          <w:p w14:paraId="60C410BD"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CC2FF7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727" w:type="dxa"/>
            <w:shd w:val="clear" w:color="auto" w:fill="auto"/>
            <w:vAlign w:val="bottom"/>
          </w:tcPr>
          <w:p w14:paraId="3FD0870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826" w:type="dxa"/>
            <w:shd w:val="clear" w:color="auto" w:fill="auto"/>
            <w:vAlign w:val="bottom"/>
          </w:tcPr>
          <w:p w14:paraId="3DD7D90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0.78</w:t>
            </w:r>
          </w:p>
        </w:tc>
        <w:tc>
          <w:tcPr>
            <w:tcW w:w="906" w:type="dxa"/>
            <w:shd w:val="clear" w:color="auto" w:fill="auto"/>
            <w:vAlign w:val="bottom"/>
          </w:tcPr>
          <w:p w14:paraId="1CACB23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0.67</w:t>
            </w:r>
          </w:p>
        </w:tc>
        <w:tc>
          <w:tcPr>
            <w:tcW w:w="932" w:type="dxa"/>
            <w:shd w:val="clear" w:color="auto" w:fill="auto"/>
            <w:vAlign w:val="bottom"/>
          </w:tcPr>
          <w:p w14:paraId="283D99F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0.38</w:t>
            </w:r>
          </w:p>
        </w:tc>
        <w:tc>
          <w:tcPr>
            <w:tcW w:w="624" w:type="dxa"/>
            <w:shd w:val="clear" w:color="auto" w:fill="auto"/>
            <w:vAlign w:val="bottom"/>
          </w:tcPr>
          <w:p w14:paraId="5E482BC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0.74</w:t>
            </w:r>
          </w:p>
        </w:tc>
      </w:tr>
      <w:tr w:rsidR="00352463" w14:paraId="4BDB37FE" w14:textId="77777777" w:rsidTr="00481908">
        <w:trPr>
          <w:trHeight w:val="320"/>
        </w:trPr>
        <w:tc>
          <w:tcPr>
            <w:tcW w:w="2516" w:type="dxa"/>
            <w:shd w:val="clear" w:color="auto" w:fill="auto"/>
            <w:vAlign w:val="bottom"/>
          </w:tcPr>
          <w:p w14:paraId="1C4D68D5"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Larix</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occidentalis</w:t>
            </w:r>
            <w:proofErr w:type="spellEnd"/>
          </w:p>
        </w:tc>
        <w:tc>
          <w:tcPr>
            <w:tcW w:w="945" w:type="dxa"/>
            <w:shd w:val="clear" w:color="auto" w:fill="auto"/>
            <w:vAlign w:val="bottom"/>
          </w:tcPr>
          <w:p w14:paraId="60BB78D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826" w:type="dxa"/>
            <w:shd w:val="clear" w:color="auto" w:fill="auto"/>
            <w:vAlign w:val="bottom"/>
          </w:tcPr>
          <w:p w14:paraId="1317923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51.1</w:t>
            </w:r>
          </w:p>
        </w:tc>
        <w:tc>
          <w:tcPr>
            <w:tcW w:w="848" w:type="dxa"/>
            <w:shd w:val="clear" w:color="auto" w:fill="auto"/>
            <w:vAlign w:val="bottom"/>
          </w:tcPr>
          <w:p w14:paraId="0A50439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w:t>
            </w:r>
          </w:p>
        </w:tc>
        <w:tc>
          <w:tcPr>
            <w:tcW w:w="826" w:type="dxa"/>
            <w:shd w:val="clear" w:color="auto" w:fill="auto"/>
            <w:vAlign w:val="bottom"/>
          </w:tcPr>
          <w:p w14:paraId="443D868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27.9</w:t>
            </w:r>
          </w:p>
        </w:tc>
        <w:tc>
          <w:tcPr>
            <w:tcW w:w="1010" w:type="dxa"/>
            <w:shd w:val="clear" w:color="auto" w:fill="auto"/>
            <w:vAlign w:val="bottom"/>
          </w:tcPr>
          <w:p w14:paraId="075F4D0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34.6</w:t>
            </w:r>
          </w:p>
        </w:tc>
        <w:tc>
          <w:tcPr>
            <w:tcW w:w="907" w:type="dxa"/>
            <w:shd w:val="clear" w:color="auto" w:fill="auto"/>
            <w:vAlign w:val="bottom"/>
          </w:tcPr>
          <w:p w14:paraId="6E1BBB4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89.9</w:t>
            </w:r>
          </w:p>
        </w:tc>
        <w:tc>
          <w:tcPr>
            <w:tcW w:w="262" w:type="dxa"/>
            <w:shd w:val="clear" w:color="auto" w:fill="auto"/>
            <w:vAlign w:val="bottom"/>
          </w:tcPr>
          <w:p w14:paraId="38ED28B4"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D3F4FF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727" w:type="dxa"/>
            <w:shd w:val="clear" w:color="auto" w:fill="auto"/>
            <w:vAlign w:val="bottom"/>
          </w:tcPr>
          <w:p w14:paraId="00EC8B8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0.47</w:t>
            </w:r>
          </w:p>
        </w:tc>
        <w:tc>
          <w:tcPr>
            <w:tcW w:w="826" w:type="dxa"/>
            <w:shd w:val="clear" w:color="auto" w:fill="auto"/>
            <w:vAlign w:val="bottom"/>
          </w:tcPr>
          <w:p w14:paraId="0DB0B19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906" w:type="dxa"/>
            <w:shd w:val="clear" w:color="auto" w:fill="auto"/>
            <w:vAlign w:val="bottom"/>
          </w:tcPr>
          <w:p w14:paraId="4E9A1D5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0.27</w:t>
            </w:r>
          </w:p>
        </w:tc>
        <w:tc>
          <w:tcPr>
            <w:tcW w:w="932" w:type="dxa"/>
            <w:shd w:val="clear" w:color="auto" w:fill="auto"/>
            <w:vAlign w:val="bottom"/>
          </w:tcPr>
          <w:p w14:paraId="0964610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0.73</w:t>
            </w:r>
          </w:p>
        </w:tc>
        <w:tc>
          <w:tcPr>
            <w:tcW w:w="624" w:type="dxa"/>
            <w:shd w:val="clear" w:color="auto" w:fill="auto"/>
            <w:vAlign w:val="bottom"/>
          </w:tcPr>
          <w:p w14:paraId="6AEAC6D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0.61</w:t>
            </w:r>
          </w:p>
        </w:tc>
      </w:tr>
      <w:tr w:rsidR="00352463" w14:paraId="4AC61DDB" w14:textId="77777777" w:rsidTr="00481908">
        <w:trPr>
          <w:trHeight w:val="320"/>
        </w:trPr>
        <w:tc>
          <w:tcPr>
            <w:tcW w:w="2516" w:type="dxa"/>
            <w:shd w:val="clear" w:color="auto" w:fill="auto"/>
            <w:vAlign w:val="bottom"/>
          </w:tcPr>
          <w:p w14:paraId="33FFD7ED"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monticola</w:t>
            </w:r>
            <w:proofErr w:type="spellEnd"/>
          </w:p>
        </w:tc>
        <w:tc>
          <w:tcPr>
            <w:tcW w:w="945" w:type="dxa"/>
            <w:shd w:val="clear" w:color="auto" w:fill="auto"/>
            <w:vAlign w:val="bottom"/>
          </w:tcPr>
          <w:p w14:paraId="790B71F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826" w:type="dxa"/>
            <w:shd w:val="clear" w:color="auto" w:fill="auto"/>
            <w:vAlign w:val="bottom"/>
          </w:tcPr>
          <w:p w14:paraId="47200CE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62.1</w:t>
            </w:r>
          </w:p>
        </w:tc>
        <w:tc>
          <w:tcPr>
            <w:tcW w:w="848" w:type="dxa"/>
            <w:shd w:val="clear" w:color="auto" w:fill="auto"/>
            <w:vAlign w:val="bottom"/>
          </w:tcPr>
          <w:p w14:paraId="339B398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w:t>
            </w:r>
          </w:p>
        </w:tc>
        <w:tc>
          <w:tcPr>
            <w:tcW w:w="826" w:type="dxa"/>
            <w:shd w:val="clear" w:color="auto" w:fill="auto"/>
            <w:vAlign w:val="bottom"/>
          </w:tcPr>
          <w:p w14:paraId="64FBD54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75.1</w:t>
            </w:r>
          </w:p>
        </w:tc>
        <w:tc>
          <w:tcPr>
            <w:tcW w:w="1010" w:type="dxa"/>
            <w:shd w:val="clear" w:color="auto" w:fill="auto"/>
            <w:vAlign w:val="bottom"/>
          </w:tcPr>
          <w:p w14:paraId="2C32C73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82.8</w:t>
            </w:r>
          </w:p>
        </w:tc>
        <w:tc>
          <w:tcPr>
            <w:tcW w:w="907" w:type="dxa"/>
            <w:shd w:val="clear" w:color="auto" w:fill="auto"/>
            <w:vAlign w:val="bottom"/>
          </w:tcPr>
          <w:p w14:paraId="33112D1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90.3</w:t>
            </w:r>
          </w:p>
        </w:tc>
        <w:tc>
          <w:tcPr>
            <w:tcW w:w="262" w:type="dxa"/>
            <w:shd w:val="clear" w:color="auto" w:fill="auto"/>
            <w:vAlign w:val="bottom"/>
          </w:tcPr>
          <w:p w14:paraId="34FBE0B0"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DE79A2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0.22</w:t>
            </w:r>
          </w:p>
        </w:tc>
        <w:tc>
          <w:tcPr>
            <w:tcW w:w="727" w:type="dxa"/>
            <w:shd w:val="clear" w:color="auto" w:fill="auto"/>
            <w:vAlign w:val="bottom"/>
          </w:tcPr>
          <w:p w14:paraId="7911985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0.60</w:t>
            </w:r>
          </w:p>
        </w:tc>
        <w:tc>
          <w:tcPr>
            <w:tcW w:w="826" w:type="dxa"/>
            <w:shd w:val="clear" w:color="auto" w:fill="auto"/>
            <w:vAlign w:val="bottom"/>
          </w:tcPr>
          <w:p w14:paraId="330D469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906" w:type="dxa"/>
            <w:shd w:val="clear" w:color="auto" w:fill="auto"/>
            <w:vAlign w:val="bottom"/>
          </w:tcPr>
          <w:p w14:paraId="1F5945A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0.92</w:t>
            </w:r>
          </w:p>
        </w:tc>
        <w:tc>
          <w:tcPr>
            <w:tcW w:w="932" w:type="dxa"/>
            <w:shd w:val="clear" w:color="auto" w:fill="auto"/>
            <w:vAlign w:val="bottom"/>
          </w:tcPr>
          <w:p w14:paraId="3ED1DFC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0.72</w:t>
            </w:r>
          </w:p>
        </w:tc>
        <w:tc>
          <w:tcPr>
            <w:tcW w:w="624" w:type="dxa"/>
            <w:shd w:val="clear" w:color="auto" w:fill="auto"/>
            <w:vAlign w:val="bottom"/>
          </w:tcPr>
          <w:p w14:paraId="1481988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0.60</w:t>
            </w:r>
          </w:p>
        </w:tc>
      </w:tr>
      <w:tr w:rsidR="00352463" w14:paraId="395F0263" w14:textId="77777777" w:rsidTr="00481908">
        <w:trPr>
          <w:trHeight w:val="320"/>
        </w:trPr>
        <w:tc>
          <w:tcPr>
            <w:tcW w:w="2516" w:type="dxa"/>
            <w:shd w:val="clear" w:color="auto" w:fill="auto"/>
            <w:vAlign w:val="bottom"/>
          </w:tcPr>
          <w:p w14:paraId="2D744316"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Chamaecyparis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lawsonia</w:t>
            </w:r>
            <w:proofErr w:type="spellEnd"/>
          </w:p>
        </w:tc>
        <w:tc>
          <w:tcPr>
            <w:tcW w:w="945" w:type="dxa"/>
            <w:shd w:val="clear" w:color="auto" w:fill="auto"/>
            <w:vAlign w:val="bottom"/>
          </w:tcPr>
          <w:p w14:paraId="603E656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2.06</w:t>
            </w:r>
          </w:p>
        </w:tc>
        <w:tc>
          <w:tcPr>
            <w:tcW w:w="826" w:type="dxa"/>
            <w:shd w:val="clear" w:color="auto" w:fill="auto"/>
            <w:vAlign w:val="bottom"/>
          </w:tcPr>
          <w:p w14:paraId="54C4118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50.0</w:t>
            </w:r>
          </w:p>
        </w:tc>
        <w:tc>
          <w:tcPr>
            <w:tcW w:w="848" w:type="dxa"/>
            <w:shd w:val="clear" w:color="auto" w:fill="auto"/>
            <w:vAlign w:val="bottom"/>
          </w:tcPr>
          <w:p w14:paraId="00E1595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w:t>
            </w:r>
          </w:p>
        </w:tc>
        <w:tc>
          <w:tcPr>
            <w:tcW w:w="826" w:type="dxa"/>
            <w:shd w:val="clear" w:color="auto" w:fill="auto"/>
            <w:vAlign w:val="bottom"/>
          </w:tcPr>
          <w:p w14:paraId="602D044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21.7</w:t>
            </w:r>
          </w:p>
        </w:tc>
        <w:tc>
          <w:tcPr>
            <w:tcW w:w="1010" w:type="dxa"/>
            <w:shd w:val="clear" w:color="auto" w:fill="auto"/>
            <w:vAlign w:val="bottom"/>
          </w:tcPr>
          <w:p w14:paraId="3A0A991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31.4</w:t>
            </w:r>
          </w:p>
        </w:tc>
        <w:tc>
          <w:tcPr>
            <w:tcW w:w="907" w:type="dxa"/>
            <w:shd w:val="clear" w:color="auto" w:fill="auto"/>
            <w:vAlign w:val="bottom"/>
          </w:tcPr>
          <w:p w14:paraId="43A02FF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115.6</w:t>
            </w:r>
          </w:p>
        </w:tc>
        <w:tc>
          <w:tcPr>
            <w:tcW w:w="262" w:type="dxa"/>
            <w:shd w:val="clear" w:color="auto" w:fill="auto"/>
            <w:vAlign w:val="bottom"/>
          </w:tcPr>
          <w:p w14:paraId="735C24E9"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101023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727" w:type="dxa"/>
            <w:shd w:val="clear" w:color="auto" w:fill="auto"/>
            <w:vAlign w:val="bottom"/>
          </w:tcPr>
          <w:p w14:paraId="0EBEF6B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0.46</w:t>
            </w:r>
          </w:p>
        </w:tc>
        <w:tc>
          <w:tcPr>
            <w:tcW w:w="826" w:type="dxa"/>
            <w:shd w:val="clear" w:color="auto" w:fill="auto"/>
            <w:vAlign w:val="bottom"/>
          </w:tcPr>
          <w:p w14:paraId="4F0A775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906" w:type="dxa"/>
            <w:shd w:val="clear" w:color="auto" w:fill="auto"/>
            <w:vAlign w:val="bottom"/>
          </w:tcPr>
          <w:p w14:paraId="5F90D6F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0.21</w:t>
            </w:r>
          </w:p>
        </w:tc>
        <w:tc>
          <w:tcPr>
            <w:tcW w:w="932" w:type="dxa"/>
            <w:shd w:val="clear" w:color="auto" w:fill="auto"/>
            <w:vAlign w:val="bottom"/>
          </w:tcPr>
          <w:p w14:paraId="5293887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0.55</w:t>
            </w:r>
          </w:p>
        </w:tc>
        <w:tc>
          <w:tcPr>
            <w:tcW w:w="624" w:type="dxa"/>
            <w:shd w:val="clear" w:color="auto" w:fill="auto"/>
            <w:vAlign w:val="bottom"/>
          </w:tcPr>
          <w:p w14:paraId="00E702B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0.55</w:t>
            </w:r>
          </w:p>
        </w:tc>
      </w:tr>
      <w:tr w:rsidR="00352463" w14:paraId="6A958B93" w14:textId="77777777" w:rsidTr="00481908">
        <w:trPr>
          <w:trHeight w:val="320"/>
        </w:trPr>
        <w:tc>
          <w:tcPr>
            <w:tcW w:w="2516" w:type="dxa"/>
            <w:shd w:val="clear" w:color="auto" w:fill="auto"/>
            <w:vAlign w:val="bottom"/>
          </w:tcPr>
          <w:p w14:paraId="0CEB71C0"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Calocedrus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decurrens</w:t>
            </w:r>
            <w:proofErr w:type="spellEnd"/>
          </w:p>
        </w:tc>
        <w:tc>
          <w:tcPr>
            <w:tcW w:w="945" w:type="dxa"/>
            <w:shd w:val="clear" w:color="auto" w:fill="auto"/>
            <w:vAlign w:val="bottom"/>
          </w:tcPr>
          <w:p w14:paraId="3F77934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1.52</w:t>
            </w:r>
          </w:p>
        </w:tc>
        <w:tc>
          <w:tcPr>
            <w:tcW w:w="826" w:type="dxa"/>
            <w:shd w:val="clear" w:color="auto" w:fill="auto"/>
            <w:vAlign w:val="bottom"/>
          </w:tcPr>
          <w:p w14:paraId="69595A3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48.1</w:t>
            </w:r>
          </w:p>
        </w:tc>
        <w:tc>
          <w:tcPr>
            <w:tcW w:w="848" w:type="dxa"/>
            <w:shd w:val="clear" w:color="auto" w:fill="auto"/>
            <w:vAlign w:val="bottom"/>
          </w:tcPr>
          <w:p w14:paraId="23E7BB6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0C0CAE0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25.3</w:t>
            </w:r>
          </w:p>
        </w:tc>
        <w:tc>
          <w:tcPr>
            <w:tcW w:w="1010" w:type="dxa"/>
            <w:shd w:val="clear" w:color="auto" w:fill="auto"/>
            <w:vAlign w:val="bottom"/>
          </w:tcPr>
          <w:p w14:paraId="5D7C9C4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46.6</w:t>
            </w:r>
          </w:p>
        </w:tc>
        <w:tc>
          <w:tcPr>
            <w:tcW w:w="907" w:type="dxa"/>
            <w:shd w:val="clear" w:color="auto" w:fill="auto"/>
            <w:vAlign w:val="bottom"/>
          </w:tcPr>
          <w:p w14:paraId="10834A6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105.0</w:t>
            </w:r>
          </w:p>
        </w:tc>
        <w:tc>
          <w:tcPr>
            <w:tcW w:w="262" w:type="dxa"/>
            <w:shd w:val="clear" w:color="auto" w:fill="auto"/>
            <w:vAlign w:val="bottom"/>
          </w:tcPr>
          <w:p w14:paraId="17CADECA"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CD19EC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727" w:type="dxa"/>
            <w:shd w:val="clear" w:color="auto" w:fill="auto"/>
            <w:vAlign w:val="bottom"/>
          </w:tcPr>
          <w:p w14:paraId="70C54FB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826" w:type="dxa"/>
            <w:shd w:val="clear" w:color="auto" w:fill="auto"/>
            <w:vAlign w:val="bottom"/>
          </w:tcPr>
          <w:p w14:paraId="5C9049B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2668E5B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0.34</w:t>
            </w:r>
          </w:p>
        </w:tc>
        <w:tc>
          <w:tcPr>
            <w:tcW w:w="932" w:type="dxa"/>
            <w:shd w:val="clear" w:color="auto" w:fill="auto"/>
            <w:vAlign w:val="bottom"/>
          </w:tcPr>
          <w:p w14:paraId="2140ACF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0.62</w:t>
            </w:r>
          </w:p>
        </w:tc>
        <w:tc>
          <w:tcPr>
            <w:tcW w:w="624" w:type="dxa"/>
            <w:shd w:val="clear" w:color="auto" w:fill="auto"/>
            <w:vAlign w:val="bottom"/>
          </w:tcPr>
          <w:p w14:paraId="493753C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0.50</w:t>
            </w:r>
          </w:p>
        </w:tc>
      </w:tr>
      <w:tr w:rsidR="00352463" w14:paraId="7844CC77" w14:textId="77777777" w:rsidTr="00481908">
        <w:trPr>
          <w:trHeight w:val="320"/>
        </w:trPr>
        <w:tc>
          <w:tcPr>
            <w:tcW w:w="2516" w:type="dxa"/>
            <w:shd w:val="clear" w:color="auto" w:fill="auto"/>
            <w:vAlign w:val="bottom"/>
          </w:tcPr>
          <w:p w14:paraId="06186C89"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amabilis</w:t>
            </w:r>
            <w:proofErr w:type="spellEnd"/>
          </w:p>
        </w:tc>
        <w:tc>
          <w:tcPr>
            <w:tcW w:w="945" w:type="dxa"/>
            <w:shd w:val="clear" w:color="auto" w:fill="auto"/>
            <w:vAlign w:val="bottom"/>
          </w:tcPr>
          <w:p w14:paraId="720866F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1.19</w:t>
            </w:r>
          </w:p>
        </w:tc>
        <w:tc>
          <w:tcPr>
            <w:tcW w:w="826" w:type="dxa"/>
            <w:shd w:val="clear" w:color="auto" w:fill="auto"/>
            <w:vAlign w:val="bottom"/>
          </w:tcPr>
          <w:p w14:paraId="4763B99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51.3</w:t>
            </w:r>
          </w:p>
        </w:tc>
        <w:tc>
          <w:tcPr>
            <w:tcW w:w="848" w:type="dxa"/>
            <w:shd w:val="clear" w:color="auto" w:fill="auto"/>
            <w:vAlign w:val="bottom"/>
          </w:tcPr>
          <w:p w14:paraId="57D4EE2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1EC0ABB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38.4</w:t>
            </w:r>
          </w:p>
        </w:tc>
        <w:tc>
          <w:tcPr>
            <w:tcW w:w="1010" w:type="dxa"/>
            <w:shd w:val="clear" w:color="auto" w:fill="auto"/>
            <w:vAlign w:val="bottom"/>
          </w:tcPr>
          <w:p w14:paraId="6087DCF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32.0</w:t>
            </w:r>
          </w:p>
        </w:tc>
        <w:tc>
          <w:tcPr>
            <w:tcW w:w="907" w:type="dxa"/>
            <w:shd w:val="clear" w:color="auto" w:fill="auto"/>
            <w:vAlign w:val="bottom"/>
          </w:tcPr>
          <w:p w14:paraId="573437D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79.8</w:t>
            </w:r>
          </w:p>
        </w:tc>
        <w:tc>
          <w:tcPr>
            <w:tcW w:w="262" w:type="dxa"/>
            <w:shd w:val="clear" w:color="auto" w:fill="auto"/>
            <w:vAlign w:val="bottom"/>
          </w:tcPr>
          <w:p w14:paraId="094ED341"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00B152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c>
          <w:tcPr>
            <w:tcW w:w="727" w:type="dxa"/>
            <w:shd w:val="clear" w:color="auto" w:fill="auto"/>
            <w:vAlign w:val="bottom"/>
          </w:tcPr>
          <w:p w14:paraId="3437E11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0.47</w:t>
            </w:r>
          </w:p>
        </w:tc>
        <w:tc>
          <w:tcPr>
            <w:tcW w:w="826" w:type="dxa"/>
            <w:shd w:val="clear" w:color="auto" w:fill="auto"/>
            <w:vAlign w:val="bottom"/>
          </w:tcPr>
          <w:p w14:paraId="5EC2503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5F8B742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932" w:type="dxa"/>
            <w:shd w:val="clear" w:color="auto" w:fill="auto"/>
            <w:vAlign w:val="bottom"/>
          </w:tcPr>
          <w:p w14:paraId="03F36B1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0.81</w:t>
            </w:r>
          </w:p>
        </w:tc>
        <w:tc>
          <w:tcPr>
            <w:tcW w:w="624" w:type="dxa"/>
            <w:shd w:val="clear" w:color="auto" w:fill="auto"/>
            <w:vAlign w:val="bottom"/>
          </w:tcPr>
          <w:p w14:paraId="2C5FF4F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0.49</w:t>
            </w:r>
          </w:p>
        </w:tc>
      </w:tr>
      <w:tr w:rsidR="00352463" w14:paraId="41974B5B" w14:textId="77777777" w:rsidTr="00481908">
        <w:trPr>
          <w:trHeight w:val="320"/>
        </w:trPr>
        <w:tc>
          <w:tcPr>
            <w:tcW w:w="2516" w:type="dxa"/>
            <w:shd w:val="clear" w:color="auto" w:fill="auto"/>
            <w:vAlign w:val="bottom"/>
          </w:tcPr>
          <w:p w14:paraId="0264E84C"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Pseudotsuga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menziesii</w:t>
            </w:r>
            <w:proofErr w:type="spellEnd"/>
          </w:p>
        </w:tc>
        <w:tc>
          <w:tcPr>
            <w:tcW w:w="945" w:type="dxa"/>
            <w:shd w:val="clear" w:color="auto" w:fill="auto"/>
            <w:vAlign w:val="bottom"/>
          </w:tcPr>
          <w:p w14:paraId="743050D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826" w:type="dxa"/>
            <w:shd w:val="clear" w:color="auto" w:fill="auto"/>
            <w:vAlign w:val="bottom"/>
          </w:tcPr>
          <w:p w14:paraId="7C9A793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54.3</w:t>
            </w:r>
          </w:p>
        </w:tc>
        <w:tc>
          <w:tcPr>
            <w:tcW w:w="848" w:type="dxa"/>
            <w:shd w:val="clear" w:color="auto" w:fill="auto"/>
            <w:vAlign w:val="bottom"/>
          </w:tcPr>
          <w:p w14:paraId="4D29F30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5D5C18B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26.2</w:t>
            </w:r>
          </w:p>
        </w:tc>
        <w:tc>
          <w:tcPr>
            <w:tcW w:w="1010" w:type="dxa"/>
            <w:shd w:val="clear" w:color="auto" w:fill="auto"/>
            <w:vAlign w:val="bottom"/>
          </w:tcPr>
          <w:p w14:paraId="312E37B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26.6</w:t>
            </w:r>
          </w:p>
        </w:tc>
        <w:tc>
          <w:tcPr>
            <w:tcW w:w="907" w:type="dxa"/>
            <w:shd w:val="clear" w:color="auto" w:fill="auto"/>
            <w:vAlign w:val="bottom"/>
          </w:tcPr>
          <w:p w14:paraId="551D647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105.8</w:t>
            </w:r>
          </w:p>
        </w:tc>
        <w:tc>
          <w:tcPr>
            <w:tcW w:w="262" w:type="dxa"/>
            <w:shd w:val="clear" w:color="auto" w:fill="auto"/>
            <w:vAlign w:val="bottom"/>
          </w:tcPr>
          <w:p w14:paraId="63A501E6"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4C46C36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727" w:type="dxa"/>
            <w:shd w:val="clear" w:color="auto" w:fill="auto"/>
            <w:vAlign w:val="bottom"/>
          </w:tcPr>
          <w:p w14:paraId="51C2062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0.51</w:t>
            </w:r>
          </w:p>
        </w:tc>
        <w:tc>
          <w:tcPr>
            <w:tcW w:w="826" w:type="dxa"/>
            <w:shd w:val="clear" w:color="auto" w:fill="auto"/>
            <w:vAlign w:val="bottom"/>
          </w:tcPr>
          <w:p w14:paraId="1B72DC9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2084445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0.20</w:t>
            </w:r>
          </w:p>
        </w:tc>
        <w:tc>
          <w:tcPr>
            <w:tcW w:w="932" w:type="dxa"/>
            <w:shd w:val="clear" w:color="auto" w:fill="auto"/>
            <w:vAlign w:val="bottom"/>
          </w:tcPr>
          <w:p w14:paraId="0D3EE17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0.61</w:t>
            </w:r>
          </w:p>
        </w:tc>
        <w:tc>
          <w:tcPr>
            <w:tcW w:w="624" w:type="dxa"/>
            <w:shd w:val="clear" w:color="auto" w:fill="auto"/>
            <w:vAlign w:val="bottom"/>
          </w:tcPr>
          <w:p w14:paraId="405CC25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0.49</w:t>
            </w:r>
          </w:p>
        </w:tc>
      </w:tr>
      <w:tr w:rsidR="00352463" w14:paraId="52DCA44E" w14:textId="77777777" w:rsidTr="00481908">
        <w:trPr>
          <w:trHeight w:val="320"/>
        </w:trPr>
        <w:tc>
          <w:tcPr>
            <w:tcW w:w="2516" w:type="dxa"/>
            <w:shd w:val="clear" w:color="auto" w:fill="auto"/>
            <w:vAlign w:val="bottom"/>
          </w:tcPr>
          <w:p w14:paraId="6432C928"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concolor</w:t>
            </w:r>
          </w:p>
        </w:tc>
        <w:tc>
          <w:tcPr>
            <w:tcW w:w="945" w:type="dxa"/>
            <w:shd w:val="clear" w:color="auto" w:fill="auto"/>
            <w:vAlign w:val="bottom"/>
          </w:tcPr>
          <w:p w14:paraId="0B5C015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1.22</w:t>
            </w:r>
          </w:p>
        </w:tc>
        <w:tc>
          <w:tcPr>
            <w:tcW w:w="826" w:type="dxa"/>
            <w:shd w:val="clear" w:color="auto" w:fill="auto"/>
            <w:vAlign w:val="bottom"/>
          </w:tcPr>
          <w:p w14:paraId="63AC191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46.3</w:t>
            </w:r>
          </w:p>
        </w:tc>
        <w:tc>
          <w:tcPr>
            <w:tcW w:w="848" w:type="dxa"/>
            <w:shd w:val="clear" w:color="auto" w:fill="auto"/>
            <w:vAlign w:val="bottom"/>
          </w:tcPr>
          <w:p w14:paraId="5C4C0AF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w:t>
            </w:r>
          </w:p>
        </w:tc>
        <w:tc>
          <w:tcPr>
            <w:tcW w:w="826" w:type="dxa"/>
            <w:shd w:val="clear" w:color="auto" w:fill="auto"/>
            <w:vAlign w:val="bottom"/>
          </w:tcPr>
          <w:p w14:paraId="6C4E27C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22.9</w:t>
            </w:r>
          </w:p>
        </w:tc>
        <w:tc>
          <w:tcPr>
            <w:tcW w:w="1010" w:type="dxa"/>
            <w:shd w:val="clear" w:color="auto" w:fill="auto"/>
            <w:vAlign w:val="bottom"/>
          </w:tcPr>
          <w:p w14:paraId="0D59136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44.5</w:t>
            </w:r>
          </w:p>
        </w:tc>
        <w:tc>
          <w:tcPr>
            <w:tcW w:w="907" w:type="dxa"/>
            <w:shd w:val="clear" w:color="auto" w:fill="auto"/>
            <w:vAlign w:val="bottom"/>
          </w:tcPr>
          <w:p w14:paraId="2D491D1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97.3</w:t>
            </w:r>
          </w:p>
        </w:tc>
        <w:tc>
          <w:tcPr>
            <w:tcW w:w="262" w:type="dxa"/>
            <w:shd w:val="clear" w:color="auto" w:fill="auto"/>
            <w:vAlign w:val="bottom"/>
          </w:tcPr>
          <w:p w14:paraId="68EF0088"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3F44C2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727" w:type="dxa"/>
            <w:shd w:val="clear" w:color="auto" w:fill="auto"/>
            <w:vAlign w:val="bottom"/>
          </w:tcPr>
          <w:p w14:paraId="3E1B545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c>
          <w:tcPr>
            <w:tcW w:w="826" w:type="dxa"/>
            <w:shd w:val="clear" w:color="auto" w:fill="auto"/>
            <w:vAlign w:val="bottom"/>
          </w:tcPr>
          <w:p w14:paraId="397F0FA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0.33</w:t>
            </w:r>
          </w:p>
        </w:tc>
        <w:tc>
          <w:tcPr>
            <w:tcW w:w="906" w:type="dxa"/>
            <w:shd w:val="clear" w:color="auto" w:fill="auto"/>
            <w:vAlign w:val="bottom"/>
          </w:tcPr>
          <w:p w14:paraId="5A8769A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932" w:type="dxa"/>
            <w:shd w:val="clear" w:color="auto" w:fill="auto"/>
            <w:vAlign w:val="bottom"/>
          </w:tcPr>
          <w:p w14:paraId="17ED278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0.67</w:t>
            </w:r>
          </w:p>
        </w:tc>
        <w:tc>
          <w:tcPr>
            <w:tcW w:w="624" w:type="dxa"/>
            <w:shd w:val="clear" w:color="auto" w:fill="auto"/>
            <w:vAlign w:val="bottom"/>
          </w:tcPr>
          <w:p w14:paraId="0012233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0.43</w:t>
            </w:r>
          </w:p>
        </w:tc>
      </w:tr>
      <w:tr w:rsidR="00352463" w14:paraId="1874141D" w14:textId="77777777" w:rsidTr="00481908">
        <w:trPr>
          <w:trHeight w:val="320"/>
        </w:trPr>
        <w:tc>
          <w:tcPr>
            <w:tcW w:w="2516" w:type="dxa"/>
            <w:shd w:val="clear" w:color="auto" w:fill="auto"/>
            <w:vAlign w:val="bottom"/>
          </w:tcPr>
          <w:p w14:paraId="75982332"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Thuja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plicata</w:t>
            </w:r>
            <w:proofErr w:type="spellEnd"/>
          </w:p>
        </w:tc>
        <w:tc>
          <w:tcPr>
            <w:tcW w:w="945" w:type="dxa"/>
            <w:shd w:val="clear" w:color="auto" w:fill="auto"/>
            <w:vAlign w:val="bottom"/>
          </w:tcPr>
          <w:p w14:paraId="688B1AF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826" w:type="dxa"/>
            <w:shd w:val="clear" w:color="auto" w:fill="auto"/>
            <w:vAlign w:val="bottom"/>
          </w:tcPr>
          <w:p w14:paraId="3B97566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51.2</w:t>
            </w:r>
          </w:p>
        </w:tc>
        <w:tc>
          <w:tcPr>
            <w:tcW w:w="848" w:type="dxa"/>
            <w:shd w:val="clear" w:color="auto" w:fill="auto"/>
            <w:vAlign w:val="bottom"/>
          </w:tcPr>
          <w:p w14:paraId="37DB200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6C68D8F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42.4</w:t>
            </w:r>
          </w:p>
        </w:tc>
        <w:tc>
          <w:tcPr>
            <w:tcW w:w="1010" w:type="dxa"/>
            <w:shd w:val="clear" w:color="auto" w:fill="auto"/>
            <w:vAlign w:val="bottom"/>
          </w:tcPr>
          <w:p w14:paraId="0D57E0C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45.7</w:t>
            </w:r>
          </w:p>
        </w:tc>
        <w:tc>
          <w:tcPr>
            <w:tcW w:w="907" w:type="dxa"/>
            <w:shd w:val="clear" w:color="auto" w:fill="auto"/>
            <w:vAlign w:val="bottom"/>
          </w:tcPr>
          <w:p w14:paraId="7F563D5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113.2</w:t>
            </w:r>
          </w:p>
        </w:tc>
        <w:tc>
          <w:tcPr>
            <w:tcW w:w="262" w:type="dxa"/>
            <w:shd w:val="clear" w:color="auto" w:fill="auto"/>
            <w:vAlign w:val="bottom"/>
          </w:tcPr>
          <w:p w14:paraId="2A7BAAF7"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655A8B7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0.22</w:t>
            </w:r>
          </w:p>
        </w:tc>
        <w:tc>
          <w:tcPr>
            <w:tcW w:w="727" w:type="dxa"/>
            <w:shd w:val="clear" w:color="auto" w:fill="auto"/>
            <w:vAlign w:val="bottom"/>
          </w:tcPr>
          <w:p w14:paraId="5DA6185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0.47</w:t>
            </w:r>
          </w:p>
        </w:tc>
        <w:tc>
          <w:tcPr>
            <w:tcW w:w="826" w:type="dxa"/>
            <w:shd w:val="clear" w:color="auto" w:fill="auto"/>
            <w:vAlign w:val="bottom"/>
          </w:tcPr>
          <w:p w14:paraId="4801C5C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070E731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32" w:type="dxa"/>
            <w:shd w:val="clear" w:color="auto" w:fill="auto"/>
            <w:vAlign w:val="bottom"/>
          </w:tcPr>
          <w:p w14:paraId="5062DC0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0.57</w:t>
            </w:r>
          </w:p>
        </w:tc>
        <w:tc>
          <w:tcPr>
            <w:tcW w:w="624" w:type="dxa"/>
            <w:shd w:val="clear" w:color="auto" w:fill="auto"/>
            <w:vAlign w:val="bottom"/>
          </w:tcPr>
          <w:p w14:paraId="7B9EDC3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0.43</w:t>
            </w:r>
          </w:p>
        </w:tc>
      </w:tr>
      <w:tr w:rsidR="00352463" w14:paraId="0F1DB751" w14:textId="77777777" w:rsidTr="00481908">
        <w:trPr>
          <w:trHeight w:val="320"/>
        </w:trPr>
        <w:tc>
          <w:tcPr>
            <w:tcW w:w="2516" w:type="dxa"/>
            <w:shd w:val="clear" w:color="auto" w:fill="auto"/>
            <w:vAlign w:val="bottom"/>
          </w:tcPr>
          <w:p w14:paraId="38344B11"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grandis</w:t>
            </w:r>
            <w:proofErr w:type="spellEnd"/>
          </w:p>
        </w:tc>
        <w:tc>
          <w:tcPr>
            <w:tcW w:w="945" w:type="dxa"/>
            <w:shd w:val="clear" w:color="auto" w:fill="auto"/>
            <w:vAlign w:val="bottom"/>
          </w:tcPr>
          <w:p w14:paraId="49309D4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1.17</w:t>
            </w:r>
          </w:p>
        </w:tc>
        <w:tc>
          <w:tcPr>
            <w:tcW w:w="826" w:type="dxa"/>
            <w:shd w:val="clear" w:color="auto" w:fill="auto"/>
            <w:vAlign w:val="bottom"/>
          </w:tcPr>
          <w:p w14:paraId="690F497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59.4</w:t>
            </w:r>
          </w:p>
        </w:tc>
        <w:tc>
          <w:tcPr>
            <w:tcW w:w="848" w:type="dxa"/>
            <w:shd w:val="clear" w:color="auto" w:fill="auto"/>
            <w:vAlign w:val="bottom"/>
          </w:tcPr>
          <w:p w14:paraId="0A81764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w:t>
            </w:r>
          </w:p>
        </w:tc>
        <w:tc>
          <w:tcPr>
            <w:tcW w:w="826" w:type="dxa"/>
            <w:shd w:val="clear" w:color="auto" w:fill="auto"/>
            <w:vAlign w:val="bottom"/>
          </w:tcPr>
          <w:p w14:paraId="23A34FC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15.1</w:t>
            </w:r>
          </w:p>
        </w:tc>
        <w:tc>
          <w:tcPr>
            <w:tcW w:w="1010" w:type="dxa"/>
            <w:shd w:val="clear" w:color="auto" w:fill="auto"/>
            <w:vAlign w:val="bottom"/>
          </w:tcPr>
          <w:p w14:paraId="4B38FBF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14.2</w:t>
            </w:r>
          </w:p>
        </w:tc>
        <w:tc>
          <w:tcPr>
            <w:tcW w:w="907" w:type="dxa"/>
            <w:shd w:val="clear" w:color="auto" w:fill="auto"/>
            <w:vAlign w:val="bottom"/>
          </w:tcPr>
          <w:p w14:paraId="6426BE5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88.9</w:t>
            </w:r>
          </w:p>
        </w:tc>
        <w:tc>
          <w:tcPr>
            <w:tcW w:w="262" w:type="dxa"/>
            <w:shd w:val="clear" w:color="auto" w:fill="auto"/>
            <w:vAlign w:val="bottom"/>
          </w:tcPr>
          <w:p w14:paraId="3D6115BA"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08B5FA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0.41</w:t>
            </w:r>
          </w:p>
        </w:tc>
        <w:tc>
          <w:tcPr>
            <w:tcW w:w="727" w:type="dxa"/>
            <w:shd w:val="clear" w:color="auto" w:fill="auto"/>
            <w:vAlign w:val="bottom"/>
          </w:tcPr>
          <w:p w14:paraId="0DE176C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0.57</w:t>
            </w:r>
          </w:p>
        </w:tc>
        <w:tc>
          <w:tcPr>
            <w:tcW w:w="826" w:type="dxa"/>
            <w:shd w:val="clear" w:color="auto" w:fill="auto"/>
            <w:vAlign w:val="bottom"/>
          </w:tcPr>
          <w:p w14:paraId="1D9602A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0.33</w:t>
            </w:r>
          </w:p>
        </w:tc>
        <w:tc>
          <w:tcPr>
            <w:tcW w:w="906" w:type="dxa"/>
            <w:shd w:val="clear" w:color="auto" w:fill="auto"/>
            <w:vAlign w:val="bottom"/>
          </w:tcPr>
          <w:p w14:paraId="1EF0F5D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0.03</w:t>
            </w:r>
          </w:p>
        </w:tc>
        <w:tc>
          <w:tcPr>
            <w:tcW w:w="932" w:type="dxa"/>
            <w:shd w:val="clear" w:color="auto" w:fill="auto"/>
            <w:vAlign w:val="bottom"/>
          </w:tcPr>
          <w:p w14:paraId="1D14414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0.74</w:t>
            </w:r>
          </w:p>
        </w:tc>
        <w:tc>
          <w:tcPr>
            <w:tcW w:w="624" w:type="dxa"/>
            <w:shd w:val="clear" w:color="auto" w:fill="auto"/>
            <w:vAlign w:val="bottom"/>
          </w:tcPr>
          <w:p w14:paraId="2D180FA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r>
      <w:tr w:rsidR="00352463" w14:paraId="4087D2AE" w14:textId="77777777" w:rsidTr="00481908">
        <w:trPr>
          <w:trHeight w:val="320"/>
        </w:trPr>
        <w:tc>
          <w:tcPr>
            <w:tcW w:w="2516" w:type="dxa"/>
            <w:shd w:val="clear" w:color="auto" w:fill="auto"/>
            <w:vAlign w:val="bottom"/>
          </w:tcPr>
          <w:p w14:paraId="020E47A4"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procera</w:t>
            </w:r>
            <w:proofErr w:type="spellEnd"/>
          </w:p>
        </w:tc>
        <w:tc>
          <w:tcPr>
            <w:tcW w:w="945" w:type="dxa"/>
            <w:shd w:val="clear" w:color="auto" w:fill="auto"/>
            <w:vAlign w:val="bottom"/>
          </w:tcPr>
          <w:p w14:paraId="78DF0E4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1.14</w:t>
            </w:r>
          </w:p>
        </w:tc>
        <w:tc>
          <w:tcPr>
            <w:tcW w:w="826" w:type="dxa"/>
            <w:shd w:val="clear" w:color="auto" w:fill="auto"/>
            <w:vAlign w:val="bottom"/>
          </w:tcPr>
          <w:p w14:paraId="2034BB3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55.1</w:t>
            </w:r>
          </w:p>
        </w:tc>
        <w:tc>
          <w:tcPr>
            <w:tcW w:w="848" w:type="dxa"/>
            <w:shd w:val="clear" w:color="auto" w:fill="auto"/>
            <w:vAlign w:val="bottom"/>
          </w:tcPr>
          <w:p w14:paraId="21FF786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60BB33E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14.6</w:t>
            </w:r>
          </w:p>
        </w:tc>
        <w:tc>
          <w:tcPr>
            <w:tcW w:w="1010" w:type="dxa"/>
            <w:shd w:val="clear" w:color="auto" w:fill="auto"/>
            <w:vAlign w:val="bottom"/>
          </w:tcPr>
          <w:p w14:paraId="08C3040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22.8</w:t>
            </w:r>
          </w:p>
        </w:tc>
        <w:tc>
          <w:tcPr>
            <w:tcW w:w="907" w:type="dxa"/>
            <w:shd w:val="clear" w:color="auto" w:fill="auto"/>
            <w:vAlign w:val="bottom"/>
          </w:tcPr>
          <w:p w14:paraId="3C7D611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101.4</w:t>
            </w:r>
          </w:p>
        </w:tc>
        <w:tc>
          <w:tcPr>
            <w:tcW w:w="262" w:type="dxa"/>
            <w:shd w:val="clear" w:color="auto" w:fill="auto"/>
            <w:vAlign w:val="bottom"/>
          </w:tcPr>
          <w:p w14:paraId="3102C18B"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1C7B39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0.39</w:t>
            </w:r>
          </w:p>
        </w:tc>
        <w:tc>
          <w:tcPr>
            <w:tcW w:w="727" w:type="dxa"/>
            <w:shd w:val="clear" w:color="auto" w:fill="auto"/>
            <w:vAlign w:val="bottom"/>
          </w:tcPr>
          <w:p w14:paraId="75413CE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0.52</w:t>
            </w:r>
          </w:p>
        </w:tc>
        <w:tc>
          <w:tcPr>
            <w:tcW w:w="826" w:type="dxa"/>
            <w:shd w:val="clear" w:color="auto" w:fill="auto"/>
            <w:vAlign w:val="bottom"/>
          </w:tcPr>
          <w:p w14:paraId="62CA920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1052140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0.10</w:t>
            </w:r>
          </w:p>
        </w:tc>
        <w:tc>
          <w:tcPr>
            <w:tcW w:w="932" w:type="dxa"/>
            <w:shd w:val="clear" w:color="auto" w:fill="auto"/>
            <w:vAlign w:val="bottom"/>
          </w:tcPr>
          <w:p w14:paraId="37D639F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624" w:type="dxa"/>
            <w:shd w:val="clear" w:color="auto" w:fill="auto"/>
            <w:vAlign w:val="bottom"/>
          </w:tcPr>
          <w:p w14:paraId="3079824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r>
      <w:tr w:rsidR="00352463" w14:paraId="1F2C4427" w14:textId="77777777" w:rsidTr="00481908">
        <w:trPr>
          <w:trHeight w:val="320"/>
        </w:trPr>
        <w:tc>
          <w:tcPr>
            <w:tcW w:w="2516" w:type="dxa"/>
            <w:shd w:val="clear" w:color="auto" w:fill="auto"/>
            <w:vAlign w:val="bottom"/>
          </w:tcPr>
          <w:p w14:paraId="35AA44D6"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Tsuga </w:t>
            </w:r>
            <w:proofErr w:type="spellStart"/>
            <w:r>
              <w:rPr>
                <w:rFonts w:ascii="Times New Roman" w:eastAsia="Times New Roman" w:hAnsi="Times New Roman" w:cs="Times New Roman"/>
                <w:i/>
                <w:iCs/>
                <w:color w:val="000000"/>
                <w:sz w:val="20"/>
                <w:szCs w:val="20"/>
                <w:lang w:eastAsia="en-US"/>
              </w:rPr>
              <w:t>heterophylla</w:t>
            </w:r>
            <w:proofErr w:type="spellEnd"/>
          </w:p>
        </w:tc>
        <w:tc>
          <w:tcPr>
            <w:tcW w:w="945" w:type="dxa"/>
            <w:shd w:val="clear" w:color="auto" w:fill="auto"/>
            <w:vAlign w:val="bottom"/>
          </w:tcPr>
          <w:p w14:paraId="601FA79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1.02</w:t>
            </w:r>
          </w:p>
        </w:tc>
        <w:tc>
          <w:tcPr>
            <w:tcW w:w="826" w:type="dxa"/>
            <w:shd w:val="clear" w:color="auto" w:fill="auto"/>
            <w:vAlign w:val="bottom"/>
          </w:tcPr>
          <w:p w14:paraId="396D7AF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48.1</w:t>
            </w:r>
          </w:p>
        </w:tc>
        <w:tc>
          <w:tcPr>
            <w:tcW w:w="848" w:type="dxa"/>
            <w:shd w:val="clear" w:color="auto" w:fill="auto"/>
            <w:vAlign w:val="bottom"/>
          </w:tcPr>
          <w:p w14:paraId="38131C2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w:t>
            </w:r>
          </w:p>
        </w:tc>
        <w:tc>
          <w:tcPr>
            <w:tcW w:w="826" w:type="dxa"/>
            <w:shd w:val="clear" w:color="auto" w:fill="auto"/>
            <w:vAlign w:val="bottom"/>
          </w:tcPr>
          <w:p w14:paraId="502C473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24.6</w:t>
            </w:r>
          </w:p>
        </w:tc>
        <w:tc>
          <w:tcPr>
            <w:tcW w:w="1010" w:type="dxa"/>
            <w:shd w:val="clear" w:color="auto" w:fill="auto"/>
            <w:vAlign w:val="bottom"/>
          </w:tcPr>
          <w:p w14:paraId="4DB48ED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18.8</w:t>
            </w:r>
          </w:p>
        </w:tc>
        <w:tc>
          <w:tcPr>
            <w:tcW w:w="907" w:type="dxa"/>
            <w:shd w:val="clear" w:color="auto" w:fill="auto"/>
            <w:vAlign w:val="bottom"/>
          </w:tcPr>
          <w:p w14:paraId="22D814F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68.4</w:t>
            </w:r>
          </w:p>
        </w:tc>
        <w:tc>
          <w:tcPr>
            <w:tcW w:w="262" w:type="dxa"/>
            <w:shd w:val="clear" w:color="auto" w:fill="auto"/>
            <w:vAlign w:val="bottom"/>
          </w:tcPr>
          <w:p w14:paraId="56A7FE52"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05D4866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727" w:type="dxa"/>
            <w:shd w:val="clear" w:color="auto" w:fill="auto"/>
            <w:vAlign w:val="bottom"/>
          </w:tcPr>
          <w:p w14:paraId="4534E58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826" w:type="dxa"/>
            <w:shd w:val="clear" w:color="auto" w:fill="auto"/>
            <w:vAlign w:val="bottom"/>
          </w:tcPr>
          <w:p w14:paraId="19552F4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0.33</w:t>
            </w:r>
          </w:p>
        </w:tc>
        <w:tc>
          <w:tcPr>
            <w:tcW w:w="906" w:type="dxa"/>
            <w:shd w:val="clear" w:color="auto" w:fill="auto"/>
            <w:vAlign w:val="bottom"/>
          </w:tcPr>
          <w:p w14:paraId="7404619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0.13</w:t>
            </w:r>
          </w:p>
        </w:tc>
        <w:tc>
          <w:tcPr>
            <w:tcW w:w="932" w:type="dxa"/>
            <w:shd w:val="clear" w:color="auto" w:fill="auto"/>
            <w:vAlign w:val="bottom"/>
          </w:tcPr>
          <w:p w14:paraId="67215FD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0.92</w:t>
            </w:r>
          </w:p>
        </w:tc>
        <w:tc>
          <w:tcPr>
            <w:tcW w:w="624" w:type="dxa"/>
            <w:shd w:val="clear" w:color="auto" w:fill="auto"/>
            <w:vAlign w:val="bottom"/>
          </w:tcPr>
          <w:p w14:paraId="0666573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r>
      <w:tr w:rsidR="00352463" w14:paraId="3C82567F" w14:textId="77777777" w:rsidTr="00481908">
        <w:trPr>
          <w:trHeight w:val="320"/>
        </w:trPr>
        <w:tc>
          <w:tcPr>
            <w:tcW w:w="2516" w:type="dxa"/>
            <w:shd w:val="clear" w:color="auto" w:fill="auto"/>
            <w:vAlign w:val="bottom"/>
          </w:tcPr>
          <w:p w14:paraId="003F52FB"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magnifica</w:t>
            </w:r>
            <w:proofErr w:type="spellEnd"/>
          </w:p>
        </w:tc>
        <w:tc>
          <w:tcPr>
            <w:tcW w:w="945" w:type="dxa"/>
            <w:shd w:val="clear" w:color="auto" w:fill="auto"/>
            <w:vAlign w:val="bottom"/>
          </w:tcPr>
          <w:p w14:paraId="185F0D4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0.99</w:t>
            </w:r>
          </w:p>
        </w:tc>
        <w:tc>
          <w:tcPr>
            <w:tcW w:w="826" w:type="dxa"/>
            <w:shd w:val="clear" w:color="auto" w:fill="auto"/>
            <w:vAlign w:val="bottom"/>
          </w:tcPr>
          <w:p w14:paraId="118C0E3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46.8</w:t>
            </w:r>
          </w:p>
        </w:tc>
        <w:tc>
          <w:tcPr>
            <w:tcW w:w="848" w:type="dxa"/>
            <w:shd w:val="clear" w:color="auto" w:fill="auto"/>
            <w:vAlign w:val="bottom"/>
          </w:tcPr>
          <w:p w14:paraId="450A448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35F2E3C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18.0</w:t>
            </w:r>
          </w:p>
        </w:tc>
        <w:tc>
          <w:tcPr>
            <w:tcW w:w="1010" w:type="dxa"/>
            <w:shd w:val="clear" w:color="auto" w:fill="auto"/>
            <w:vAlign w:val="bottom"/>
          </w:tcPr>
          <w:p w14:paraId="421A4B2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32.1</w:t>
            </w:r>
          </w:p>
        </w:tc>
        <w:tc>
          <w:tcPr>
            <w:tcW w:w="907" w:type="dxa"/>
            <w:shd w:val="clear" w:color="auto" w:fill="auto"/>
            <w:vAlign w:val="bottom"/>
          </w:tcPr>
          <w:p w14:paraId="05C2C21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101.7</w:t>
            </w:r>
          </w:p>
        </w:tc>
        <w:tc>
          <w:tcPr>
            <w:tcW w:w="262" w:type="dxa"/>
            <w:shd w:val="clear" w:color="auto" w:fill="auto"/>
            <w:vAlign w:val="bottom"/>
          </w:tcPr>
          <w:p w14:paraId="1B9B8295"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7ED4C6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0.29</w:t>
            </w:r>
          </w:p>
        </w:tc>
        <w:tc>
          <w:tcPr>
            <w:tcW w:w="727" w:type="dxa"/>
            <w:shd w:val="clear" w:color="auto" w:fill="auto"/>
            <w:vAlign w:val="bottom"/>
          </w:tcPr>
          <w:p w14:paraId="2598965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c>
          <w:tcPr>
            <w:tcW w:w="826" w:type="dxa"/>
            <w:shd w:val="clear" w:color="auto" w:fill="auto"/>
            <w:vAlign w:val="bottom"/>
          </w:tcPr>
          <w:p w14:paraId="69CD0ED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7ABEB8D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932" w:type="dxa"/>
            <w:shd w:val="clear" w:color="auto" w:fill="auto"/>
            <w:vAlign w:val="bottom"/>
          </w:tcPr>
          <w:p w14:paraId="01C5606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624" w:type="dxa"/>
            <w:shd w:val="clear" w:color="auto" w:fill="auto"/>
            <w:vAlign w:val="bottom"/>
          </w:tcPr>
          <w:p w14:paraId="0C0F281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0.40</w:t>
            </w:r>
          </w:p>
        </w:tc>
      </w:tr>
      <w:tr w:rsidR="00352463" w14:paraId="4AC5B25A" w14:textId="77777777" w:rsidTr="00481908">
        <w:trPr>
          <w:trHeight w:val="320"/>
        </w:trPr>
        <w:tc>
          <w:tcPr>
            <w:tcW w:w="2516" w:type="dxa"/>
            <w:shd w:val="clear" w:color="auto" w:fill="auto"/>
            <w:vAlign w:val="bottom"/>
          </w:tcPr>
          <w:p w14:paraId="6F3D29EE"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contorta</w:t>
            </w:r>
            <w:proofErr w:type="spellEnd"/>
          </w:p>
        </w:tc>
        <w:tc>
          <w:tcPr>
            <w:tcW w:w="945" w:type="dxa"/>
            <w:shd w:val="clear" w:color="auto" w:fill="auto"/>
            <w:vAlign w:val="bottom"/>
          </w:tcPr>
          <w:p w14:paraId="187E7E4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0.71</w:t>
            </w:r>
          </w:p>
        </w:tc>
        <w:tc>
          <w:tcPr>
            <w:tcW w:w="826" w:type="dxa"/>
            <w:shd w:val="clear" w:color="auto" w:fill="auto"/>
            <w:vAlign w:val="bottom"/>
          </w:tcPr>
          <w:p w14:paraId="47BF5C8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26.1</w:t>
            </w:r>
          </w:p>
        </w:tc>
        <w:tc>
          <w:tcPr>
            <w:tcW w:w="848" w:type="dxa"/>
            <w:shd w:val="clear" w:color="auto" w:fill="auto"/>
            <w:vAlign w:val="bottom"/>
          </w:tcPr>
          <w:p w14:paraId="134CC49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w:t>
            </w:r>
          </w:p>
        </w:tc>
        <w:tc>
          <w:tcPr>
            <w:tcW w:w="826" w:type="dxa"/>
            <w:shd w:val="clear" w:color="auto" w:fill="auto"/>
            <w:vAlign w:val="bottom"/>
          </w:tcPr>
          <w:p w14:paraId="031E94C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58.1</w:t>
            </w:r>
          </w:p>
        </w:tc>
        <w:tc>
          <w:tcPr>
            <w:tcW w:w="1010" w:type="dxa"/>
            <w:shd w:val="clear" w:color="auto" w:fill="auto"/>
            <w:vAlign w:val="bottom"/>
          </w:tcPr>
          <w:p w14:paraId="473E211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79.9</w:t>
            </w:r>
          </w:p>
        </w:tc>
        <w:tc>
          <w:tcPr>
            <w:tcW w:w="907" w:type="dxa"/>
            <w:shd w:val="clear" w:color="auto" w:fill="auto"/>
            <w:vAlign w:val="bottom"/>
          </w:tcPr>
          <w:p w14:paraId="3588027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101.2</w:t>
            </w:r>
          </w:p>
        </w:tc>
        <w:tc>
          <w:tcPr>
            <w:tcW w:w="262" w:type="dxa"/>
            <w:shd w:val="clear" w:color="auto" w:fill="auto"/>
            <w:vAlign w:val="bottom"/>
          </w:tcPr>
          <w:p w14:paraId="3DD365EC"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1F9EEA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0.10</w:t>
            </w:r>
          </w:p>
        </w:tc>
        <w:tc>
          <w:tcPr>
            <w:tcW w:w="727" w:type="dxa"/>
            <w:shd w:val="clear" w:color="auto" w:fill="auto"/>
            <w:vAlign w:val="bottom"/>
          </w:tcPr>
          <w:p w14:paraId="1C44F69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0.17</w:t>
            </w:r>
          </w:p>
        </w:tc>
        <w:tc>
          <w:tcPr>
            <w:tcW w:w="826" w:type="dxa"/>
            <w:shd w:val="clear" w:color="auto" w:fill="auto"/>
            <w:vAlign w:val="bottom"/>
          </w:tcPr>
          <w:p w14:paraId="1CB5308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0.22</w:t>
            </w:r>
          </w:p>
        </w:tc>
        <w:tc>
          <w:tcPr>
            <w:tcW w:w="906" w:type="dxa"/>
            <w:shd w:val="clear" w:color="auto" w:fill="auto"/>
            <w:vAlign w:val="bottom"/>
          </w:tcPr>
          <w:p w14:paraId="6E12DEC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0.79</w:t>
            </w:r>
          </w:p>
        </w:tc>
        <w:tc>
          <w:tcPr>
            <w:tcW w:w="932" w:type="dxa"/>
            <w:shd w:val="clear" w:color="auto" w:fill="auto"/>
            <w:vAlign w:val="bottom"/>
          </w:tcPr>
          <w:p w14:paraId="64F8E27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624" w:type="dxa"/>
            <w:shd w:val="clear" w:color="auto" w:fill="auto"/>
            <w:vAlign w:val="bottom"/>
          </w:tcPr>
          <w:p w14:paraId="3B15B4C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0.39</w:t>
            </w:r>
          </w:p>
        </w:tc>
      </w:tr>
      <w:tr w:rsidR="00352463" w14:paraId="2605F200" w14:textId="77777777" w:rsidTr="00481908">
        <w:trPr>
          <w:trHeight w:val="320"/>
        </w:trPr>
        <w:tc>
          <w:tcPr>
            <w:tcW w:w="2516" w:type="dxa"/>
            <w:shd w:val="clear" w:color="auto" w:fill="auto"/>
            <w:vAlign w:val="bottom"/>
          </w:tcPr>
          <w:p w14:paraId="1D580209"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Chamaecyparis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nootkatensis</w:t>
            </w:r>
            <w:proofErr w:type="spellEnd"/>
          </w:p>
        </w:tc>
        <w:tc>
          <w:tcPr>
            <w:tcW w:w="945" w:type="dxa"/>
            <w:shd w:val="clear" w:color="auto" w:fill="auto"/>
            <w:vAlign w:val="bottom"/>
          </w:tcPr>
          <w:p w14:paraId="5452D6D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826" w:type="dxa"/>
            <w:shd w:val="clear" w:color="auto" w:fill="auto"/>
            <w:vAlign w:val="bottom"/>
          </w:tcPr>
          <w:p w14:paraId="0909634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35.4</w:t>
            </w:r>
          </w:p>
        </w:tc>
        <w:tc>
          <w:tcPr>
            <w:tcW w:w="848" w:type="dxa"/>
            <w:shd w:val="clear" w:color="auto" w:fill="auto"/>
            <w:vAlign w:val="bottom"/>
          </w:tcPr>
          <w:p w14:paraId="48318A5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w:t>
            </w:r>
          </w:p>
        </w:tc>
        <w:tc>
          <w:tcPr>
            <w:tcW w:w="826" w:type="dxa"/>
            <w:shd w:val="clear" w:color="auto" w:fill="auto"/>
            <w:vAlign w:val="bottom"/>
          </w:tcPr>
          <w:p w14:paraId="2F94B0E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48.0</w:t>
            </w:r>
          </w:p>
        </w:tc>
        <w:tc>
          <w:tcPr>
            <w:tcW w:w="1010" w:type="dxa"/>
            <w:shd w:val="clear" w:color="auto" w:fill="auto"/>
            <w:vAlign w:val="bottom"/>
          </w:tcPr>
          <w:p w14:paraId="765449F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65.7</w:t>
            </w:r>
          </w:p>
        </w:tc>
        <w:tc>
          <w:tcPr>
            <w:tcW w:w="907" w:type="dxa"/>
            <w:shd w:val="clear" w:color="auto" w:fill="auto"/>
            <w:vAlign w:val="bottom"/>
          </w:tcPr>
          <w:p w14:paraId="1AA668B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134.1</w:t>
            </w:r>
          </w:p>
        </w:tc>
        <w:tc>
          <w:tcPr>
            <w:tcW w:w="262" w:type="dxa"/>
            <w:shd w:val="clear" w:color="auto" w:fill="auto"/>
            <w:vAlign w:val="bottom"/>
          </w:tcPr>
          <w:p w14:paraId="7D0C022D"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0BC866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727" w:type="dxa"/>
            <w:shd w:val="clear" w:color="auto" w:fill="auto"/>
            <w:vAlign w:val="bottom"/>
          </w:tcPr>
          <w:p w14:paraId="6B7D52F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0.29</w:t>
            </w:r>
          </w:p>
        </w:tc>
        <w:tc>
          <w:tcPr>
            <w:tcW w:w="826" w:type="dxa"/>
            <w:shd w:val="clear" w:color="auto" w:fill="auto"/>
            <w:vAlign w:val="bottom"/>
          </w:tcPr>
          <w:p w14:paraId="41E4D25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906" w:type="dxa"/>
            <w:shd w:val="clear" w:color="auto" w:fill="auto"/>
            <w:vAlign w:val="bottom"/>
          </w:tcPr>
          <w:p w14:paraId="0266B40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0.63</w:t>
            </w:r>
          </w:p>
        </w:tc>
        <w:tc>
          <w:tcPr>
            <w:tcW w:w="932" w:type="dxa"/>
            <w:shd w:val="clear" w:color="auto" w:fill="auto"/>
            <w:vAlign w:val="bottom"/>
          </w:tcPr>
          <w:p w14:paraId="3914D7D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0.45</w:t>
            </w:r>
          </w:p>
        </w:tc>
        <w:tc>
          <w:tcPr>
            <w:tcW w:w="624" w:type="dxa"/>
            <w:shd w:val="clear" w:color="auto" w:fill="auto"/>
            <w:vAlign w:val="bottom"/>
          </w:tcPr>
          <w:p w14:paraId="6FA8490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0.38</w:t>
            </w:r>
          </w:p>
        </w:tc>
      </w:tr>
      <w:tr w:rsidR="00352463" w14:paraId="4076983A" w14:textId="77777777" w:rsidTr="00481908">
        <w:trPr>
          <w:trHeight w:val="320"/>
        </w:trPr>
        <w:tc>
          <w:tcPr>
            <w:tcW w:w="2516" w:type="dxa"/>
            <w:shd w:val="clear" w:color="auto" w:fill="auto"/>
            <w:vAlign w:val="bottom"/>
          </w:tcPr>
          <w:p w14:paraId="4D21B1DB"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Tsuga </w:t>
            </w:r>
            <w:proofErr w:type="spellStart"/>
            <w:r>
              <w:rPr>
                <w:rFonts w:ascii="Times New Roman" w:eastAsia="Times New Roman" w:hAnsi="Times New Roman" w:cs="Times New Roman"/>
                <w:i/>
                <w:iCs/>
                <w:color w:val="000000"/>
                <w:sz w:val="20"/>
                <w:szCs w:val="20"/>
                <w:lang w:eastAsia="en-US"/>
              </w:rPr>
              <w:t>mertensiana</w:t>
            </w:r>
            <w:proofErr w:type="spellEnd"/>
          </w:p>
        </w:tc>
        <w:tc>
          <w:tcPr>
            <w:tcW w:w="945" w:type="dxa"/>
            <w:shd w:val="clear" w:color="auto" w:fill="auto"/>
            <w:vAlign w:val="bottom"/>
          </w:tcPr>
          <w:p w14:paraId="20B0FFD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1.02</w:t>
            </w:r>
          </w:p>
        </w:tc>
        <w:tc>
          <w:tcPr>
            <w:tcW w:w="826" w:type="dxa"/>
            <w:shd w:val="clear" w:color="auto" w:fill="auto"/>
            <w:vAlign w:val="bottom"/>
          </w:tcPr>
          <w:p w14:paraId="4152C5E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25.0</w:t>
            </w:r>
          </w:p>
        </w:tc>
        <w:tc>
          <w:tcPr>
            <w:tcW w:w="848" w:type="dxa"/>
            <w:shd w:val="clear" w:color="auto" w:fill="auto"/>
            <w:vAlign w:val="bottom"/>
          </w:tcPr>
          <w:p w14:paraId="1F7FD62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0646C9A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15.4</w:t>
            </w:r>
          </w:p>
        </w:tc>
        <w:tc>
          <w:tcPr>
            <w:tcW w:w="1010" w:type="dxa"/>
            <w:shd w:val="clear" w:color="auto" w:fill="auto"/>
            <w:vAlign w:val="bottom"/>
          </w:tcPr>
          <w:p w14:paraId="64B36D8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27.9</w:t>
            </w:r>
          </w:p>
        </w:tc>
        <w:tc>
          <w:tcPr>
            <w:tcW w:w="907" w:type="dxa"/>
            <w:shd w:val="clear" w:color="auto" w:fill="auto"/>
            <w:vAlign w:val="bottom"/>
          </w:tcPr>
          <w:p w14:paraId="527CB32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118.0</w:t>
            </w:r>
          </w:p>
        </w:tc>
        <w:tc>
          <w:tcPr>
            <w:tcW w:w="262" w:type="dxa"/>
            <w:shd w:val="clear" w:color="auto" w:fill="auto"/>
            <w:vAlign w:val="bottom"/>
          </w:tcPr>
          <w:p w14:paraId="14F27980"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52BE72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727" w:type="dxa"/>
            <w:shd w:val="clear" w:color="auto" w:fill="auto"/>
            <w:vAlign w:val="bottom"/>
          </w:tcPr>
          <w:p w14:paraId="704FEA8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0.16</w:t>
            </w:r>
          </w:p>
        </w:tc>
        <w:tc>
          <w:tcPr>
            <w:tcW w:w="826" w:type="dxa"/>
            <w:shd w:val="clear" w:color="auto" w:fill="auto"/>
            <w:vAlign w:val="bottom"/>
          </w:tcPr>
          <w:p w14:paraId="44E6418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506D6A5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0.14</w:t>
            </w:r>
          </w:p>
        </w:tc>
        <w:tc>
          <w:tcPr>
            <w:tcW w:w="932" w:type="dxa"/>
            <w:shd w:val="clear" w:color="auto" w:fill="auto"/>
            <w:vAlign w:val="bottom"/>
          </w:tcPr>
          <w:p w14:paraId="1095FE6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0.54</w:t>
            </w:r>
          </w:p>
        </w:tc>
        <w:tc>
          <w:tcPr>
            <w:tcW w:w="624" w:type="dxa"/>
            <w:shd w:val="clear" w:color="auto" w:fill="auto"/>
            <w:vAlign w:val="bottom"/>
          </w:tcPr>
          <w:p w14:paraId="654C702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0.32</w:t>
            </w:r>
          </w:p>
        </w:tc>
      </w:tr>
      <w:tr w:rsidR="00352463" w14:paraId="1FF35473" w14:textId="77777777" w:rsidTr="00481908">
        <w:trPr>
          <w:trHeight w:val="320"/>
        </w:trPr>
        <w:tc>
          <w:tcPr>
            <w:tcW w:w="2516" w:type="dxa"/>
            <w:shd w:val="clear" w:color="auto" w:fill="auto"/>
            <w:vAlign w:val="bottom"/>
          </w:tcPr>
          <w:p w14:paraId="20BAB4AD"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lasiocarpa</w:t>
            </w:r>
            <w:proofErr w:type="spellEnd"/>
          </w:p>
        </w:tc>
        <w:tc>
          <w:tcPr>
            <w:tcW w:w="945" w:type="dxa"/>
            <w:shd w:val="clear" w:color="auto" w:fill="auto"/>
            <w:vAlign w:val="bottom"/>
          </w:tcPr>
          <w:p w14:paraId="35B20EE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1.04</w:t>
            </w:r>
          </w:p>
        </w:tc>
        <w:tc>
          <w:tcPr>
            <w:tcW w:w="826" w:type="dxa"/>
            <w:shd w:val="clear" w:color="auto" w:fill="auto"/>
            <w:vAlign w:val="bottom"/>
          </w:tcPr>
          <w:p w14:paraId="0AF2039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27.4</w:t>
            </w:r>
          </w:p>
        </w:tc>
        <w:tc>
          <w:tcPr>
            <w:tcW w:w="848" w:type="dxa"/>
            <w:shd w:val="clear" w:color="auto" w:fill="auto"/>
            <w:vAlign w:val="bottom"/>
          </w:tcPr>
          <w:p w14:paraId="01808BA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3B7955D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16.7</w:t>
            </w:r>
          </w:p>
        </w:tc>
        <w:tc>
          <w:tcPr>
            <w:tcW w:w="1010" w:type="dxa"/>
            <w:shd w:val="clear" w:color="auto" w:fill="auto"/>
            <w:vAlign w:val="bottom"/>
          </w:tcPr>
          <w:p w14:paraId="38DDDA7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25.6</w:t>
            </w:r>
          </w:p>
        </w:tc>
        <w:tc>
          <w:tcPr>
            <w:tcW w:w="907" w:type="dxa"/>
            <w:shd w:val="clear" w:color="auto" w:fill="auto"/>
            <w:vAlign w:val="bottom"/>
          </w:tcPr>
          <w:p w14:paraId="3213CF1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79.8</w:t>
            </w:r>
          </w:p>
        </w:tc>
        <w:tc>
          <w:tcPr>
            <w:tcW w:w="262" w:type="dxa"/>
            <w:shd w:val="clear" w:color="auto" w:fill="auto"/>
            <w:vAlign w:val="bottom"/>
          </w:tcPr>
          <w:p w14:paraId="3CFD8658"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6517ACA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0.32</w:t>
            </w:r>
          </w:p>
        </w:tc>
        <w:tc>
          <w:tcPr>
            <w:tcW w:w="727" w:type="dxa"/>
            <w:shd w:val="clear" w:color="auto" w:fill="auto"/>
            <w:vAlign w:val="bottom"/>
          </w:tcPr>
          <w:p w14:paraId="5847052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826" w:type="dxa"/>
            <w:shd w:val="clear" w:color="auto" w:fill="auto"/>
            <w:vAlign w:val="bottom"/>
          </w:tcPr>
          <w:p w14:paraId="379D0FB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1F6FDC6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0.13</w:t>
            </w:r>
          </w:p>
        </w:tc>
        <w:tc>
          <w:tcPr>
            <w:tcW w:w="932" w:type="dxa"/>
            <w:shd w:val="clear" w:color="auto" w:fill="auto"/>
            <w:vAlign w:val="bottom"/>
          </w:tcPr>
          <w:p w14:paraId="21684DB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0.81</w:t>
            </w:r>
          </w:p>
        </w:tc>
        <w:tc>
          <w:tcPr>
            <w:tcW w:w="624" w:type="dxa"/>
            <w:shd w:val="clear" w:color="auto" w:fill="auto"/>
            <w:vAlign w:val="bottom"/>
          </w:tcPr>
          <w:p w14:paraId="397A329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r>
      <w:tr w:rsidR="00352463" w14:paraId="115E280F" w14:textId="77777777" w:rsidTr="00481908">
        <w:trPr>
          <w:trHeight w:val="320"/>
        </w:trPr>
        <w:tc>
          <w:tcPr>
            <w:tcW w:w="2516" w:type="dxa"/>
            <w:shd w:val="clear" w:color="auto" w:fill="auto"/>
            <w:vAlign w:val="bottom"/>
          </w:tcPr>
          <w:p w14:paraId="54FB7CD8"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Picea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sitchensis</w:t>
            </w:r>
            <w:proofErr w:type="spellEnd"/>
          </w:p>
        </w:tc>
        <w:tc>
          <w:tcPr>
            <w:tcW w:w="945" w:type="dxa"/>
            <w:shd w:val="clear" w:color="auto" w:fill="auto"/>
            <w:vAlign w:val="bottom"/>
          </w:tcPr>
          <w:p w14:paraId="4EF145B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826" w:type="dxa"/>
            <w:shd w:val="clear" w:color="auto" w:fill="auto"/>
            <w:vAlign w:val="bottom"/>
          </w:tcPr>
          <w:p w14:paraId="190CF9E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27.1</w:t>
            </w:r>
          </w:p>
        </w:tc>
        <w:tc>
          <w:tcPr>
            <w:tcW w:w="848" w:type="dxa"/>
            <w:shd w:val="clear" w:color="auto" w:fill="auto"/>
            <w:vAlign w:val="bottom"/>
          </w:tcPr>
          <w:p w14:paraId="21DC5DD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1E083D0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1010" w:type="dxa"/>
            <w:shd w:val="clear" w:color="auto" w:fill="auto"/>
            <w:vAlign w:val="bottom"/>
          </w:tcPr>
          <w:p w14:paraId="3D18D83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13.7</w:t>
            </w:r>
          </w:p>
        </w:tc>
        <w:tc>
          <w:tcPr>
            <w:tcW w:w="907" w:type="dxa"/>
            <w:shd w:val="clear" w:color="auto" w:fill="auto"/>
            <w:vAlign w:val="bottom"/>
          </w:tcPr>
          <w:p w14:paraId="7D2B2D5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60.9</w:t>
            </w:r>
          </w:p>
        </w:tc>
        <w:tc>
          <w:tcPr>
            <w:tcW w:w="262" w:type="dxa"/>
            <w:shd w:val="clear" w:color="auto" w:fill="auto"/>
            <w:vAlign w:val="bottom"/>
          </w:tcPr>
          <w:p w14:paraId="7C7826E4"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2878FE6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0.08</w:t>
            </w:r>
          </w:p>
        </w:tc>
        <w:tc>
          <w:tcPr>
            <w:tcW w:w="727" w:type="dxa"/>
            <w:shd w:val="clear" w:color="auto" w:fill="auto"/>
            <w:vAlign w:val="bottom"/>
          </w:tcPr>
          <w:p w14:paraId="44C5705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826" w:type="dxa"/>
            <w:shd w:val="clear" w:color="auto" w:fill="auto"/>
            <w:vAlign w:val="bottom"/>
          </w:tcPr>
          <w:p w14:paraId="6573A42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206D514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932" w:type="dxa"/>
            <w:shd w:val="clear" w:color="auto" w:fill="auto"/>
            <w:vAlign w:val="bottom"/>
          </w:tcPr>
          <w:p w14:paraId="1CD2B90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624" w:type="dxa"/>
            <w:shd w:val="clear" w:color="auto" w:fill="auto"/>
            <w:vAlign w:val="bottom"/>
          </w:tcPr>
          <w:p w14:paraId="5B100A0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0.28</w:t>
            </w:r>
          </w:p>
        </w:tc>
      </w:tr>
      <w:tr w:rsidR="00352463" w14:paraId="593487CD" w14:textId="77777777" w:rsidTr="00481908">
        <w:trPr>
          <w:trHeight w:val="320"/>
        </w:trPr>
        <w:tc>
          <w:tcPr>
            <w:tcW w:w="2516" w:type="dxa"/>
            <w:shd w:val="clear" w:color="auto" w:fill="auto"/>
            <w:vAlign w:val="bottom"/>
          </w:tcPr>
          <w:p w14:paraId="643375AE"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flexilis</w:t>
            </w:r>
            <w:proofErr w:type="spellEnd"/>
          </w:p>
        </w:tc>
        <w:tc>
          <w:tcPr>
            <w:tcW w:w="945" w:type="dxa"/>
            <w:shd w:val="clear" w:color="auto" w:fill="auto"/>
            <w:vAlign w:val="bottom"/>
          </w:tcPr>
          <w:p w14:paraId="253670D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0.76</w:t>
            </w:r>
          </w:p>
        </w:tc>
        <w:tc>
          <w:tcPr>
            <w:tcW w:w="826" w:type="dxa"/>
            <w:shd w:val="clear" w:color="auto" w:fill="auto"/>
            <w:vAlign w:val="bottom"/>
          </w:tcPr>
          <w:p w14:paraId="3493159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17.1</w:t>
            </w:r>
          </w:p>
        </w:tc>
        <w:tc>
          <w:tcPr>
            <w:tcW w:w="848" w:type="dxa"/>
            <w:shd w:val="clear" w:color="auto" w:fill="auto"/>
            <w:vAlign w:val="bottom"/>
          </w:tcPr>
          <w:p w14:paraId="09B0DC0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60F6215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55.3</w:t>
            </w:r>
          </w:p>
        </w:tc>
        <w:tc>
          <w:tcPr>
            <w:tcW w:w="1010" w:type="dxa"/>
            <w:shd w:val="clear" w:color="auto" w:fill="auto"/>
            <w:vAlign w:val="bottom"/>
          </w:tcPr>
          <w:p w14:paraId="5D6A82F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71.7</w:t>
            </w:r>
          </w:p>
        </w:tc>
        <w:tc>
          <w:tcPr>
            <w:tcW w:w="907" w:type="dxa"/>
            <w:shd w:val="clear" w:color="auto" w:fill="auto"/>
            <w:vAlign w:val="bottom"/>
          </w:tcPr>
          <w:p w14:paraId="5A2F0E9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154.6</w:t>
            </w:r>
          </w:p>
        </w:tc>
        <w:tc>
          <w:tcPr>
            <w:tcW w:w="262" w:type="dxa"/>
            <w:shd w:val="clear" w:color="auto" w:fill="auto"/>
            <w:vAlign w:val="bottom"/>
          </w:tcPr>
          <w:p w14:paraId="5A4F1D3B"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282135A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0.14</w:t>
            </w:r>
          </w:p>
        </w:tc>
        <w:tc>
          <w:tcPr>
            <w:tcW w:w="727" w:type="dxa"/>
            <w:shd w:val="clear" w:color="auto" w:fill="auto"/>
            <w:vAlign w:val="bottom"/>
          </w:tcPr>
          <w:p w14:paraId="1D13291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0.07</w:t>
            </w:r>
          </w:p>
        </w:tc>
        <w:tc>
          <w:tcPr>
            <w:tcW w:w="826" w:type="dxa"/>
            <w:shd w:val="clear" w:color="auto" w:fill="auto"/>
            <w:vAlign w:val="bottom"/>
          </w:tcPr>
          <w:p w14:paraId="031D569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1790A26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0.71</w:t>
            </w:r>
          </w:p>
        </w:tc>
        <w:tc>
          <w:tcPr>
            <w:tcW w:w="932" w:type="dxa"/>
            <w:shd w:val="clear" w:color="auto" w:fill="auto"/>
            <w:vAlign w:val="bottom"/>
          </w:tcPr>
          <w:p w14:paraId="22B2E2F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0.35</w:t>
            </w:r>
          </w:p>
        </w:tc>
        <w:tc>
          <w:tcPr>
            <w:tcW w:w="624" w:type="dxa"/>
            <w:shd w:val="clear" w:color="auto" w:fill="auto"/>
            <w:vAlign w:val="bottom"/>
          </w:tcPr>
          <w:p w14:paraId="43BA329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0.28</w:t>
            </w:r>
          </w:p>
        </w:tc>
      </w:tr>
      <w:tr w:rsidR="00352463" w14:paraId="32C6BE1E" w14:textId="77777777" w:rsidTr="00481908">
        <w:trPr>
          <w:trHeight w:val="320"/>
        </w:trPr>
        <w:tc>
          <w:tcPr>
            <w:tcW w:w="2516" w:type="dxa"/>
            <w:shd w:val="clear" w:color="auto" w:fill="auto"/>
            <w:vAlign w:val="bottom"/>
          </w:tcPr>
          <w:p w14:paraId="4F4AAA59"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lastRenderedPageBreak/>
              <w:t>Juniperus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scopulorum</w:t>
            </w:r>
            <w:proofErr w:type="spellEnd"/>
          </w:p>
        </w:tc>
        <w:tc>
          <w:tcPr>
            <w:tcW w:w="945" w:type="dxa"/>
            <w:shd w:val="clear" w:color="auto" w:fill="auto"/>
            <w:vAlign w:val="bottom"/>
          </w:tcPr>
          <w:p w14:paraId="7E76013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0.84</w:t>
            </w:r>
          </w:p>
        </w:tc>
        <w:tc>
          <w:tcPr>
            <w:tcW w:w="826" w:type="dxa"/>
            <w:shd w:val="clear" w:color="auto" w:fill="auto"/>
            <w:vAlign w:val="bottom"/>
          </w:tcPr>
          <w:p w14:paraId="101A19A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11.6</w:t>
            </w:r>
          </w:p>
        </w:tc>
        <w:tc>
          <w:tcPr>
            <w:tcW w:w="848" w:type="dxa"/>
            <w:shd w:val="clear" w:color="auto" w:fill="auto"/>
            <w:vAlign w:val="bottom"/>
          </w:tcPr>
          <w:p w14:paraId="5457518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34DF2F1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32.4</w:t>
            </w:r>
          </w:p>
        </w:tc>
        <w:tc>
          <w:tcPr>
            <w:tcW w:w="1010" w:type="dxa"/>
            <w:shd w:val="clear" w:color="auto" w:fill="auto"/>
            <w:vAlign w:val="bottom"/>
          </w:tcPr>
          <w:p w14:paraId="711E3BA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55.3</w:t>
            </w:r>
          </w:p>
        </w:tc>
        <w:tc>
          <w:tcPr>
            <w:tcW w:w="907" w:type="dxa"/>
            <w:shd w:val="clear" w:color="auto" w:fill="auto"/>
            <w:vAlign w:val="bottom"/>
          </w:tcPr>
          <w:p w14:paraId="2FE4502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117.9</w:t>
            </w:r>
          </w:p>
        </w:tc>
        <w:tc>
          <w:tcPr>
            <w:tcW w:w="262" w:type="dxa"/>
            <w:shd w:val="clear" w:color="auto" w:fill="auto"/>
            <w:vAlign w:val="bottom"/>
          </w:tcPr>
          <w:p w14:paraId="64E324F5"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90DA77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727" w:type="dxa"/>
            <w:shd w:val="clear" w:color="auto" w:fill="auto"/>
            <w:vAlign w:val="bottom"/>
          </w:tcPr>
          <w:p w14:paraId="1BDE5F9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826" w:type="dxa"/>
            <w:shd w:val="clear" w:color="auto" w:fill="auto"/>
            <w:vAlign w:val="bottom"/>
          </w:tcPr>
          <w:p w14:paraId="3D06ECB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4DB40AC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0.45</w:t>
            </w:r>
          </w:p>
        </w:tc>
        <w:tc>
          <w:tcPr>
            <w:tcW w:w="932" w:type="dxa"/>
            <w:shd w:val="clear" w:color="auto" w:fill="auto"/>
            <w:vAlign w:val="bottom"/>
          </w:tcPr>
          <w:p w14:paraId="0F0EA6D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0.54</w:t>
            </w:r>
          </w:p>
        </w:tc>
        <w:tc>
          <w:tcPr>
            <w:tcW w:w="624" w:type="dxa"/>
            <w:shd w:val="clear" w:color="auto" w:fill="auto"/>
            <w:vAlign w:val="bottom"/>
          </w:tcPr>
          <w:p w14:paraId="4023A6E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0.26</w:t>
            </w:r>
          </w:p>
        </w:tc>
      </w:tr>
      <w:tr w:rsidR="00352463" w14:paraId="346A526D" w14:textId="77777777" w:rsidTr="00481908">
        <w:trPr>
          <w:trHeight w:val="320"/>
        </w:trPr>
        <w:tc>
          <w:tcPr>
            <w:tcW w:w="2516" w:type="dxa"/>
            <w:shd w:val="clear" w:color="auto" w:fill="auto"/>
            <w:vAlign w:val="bottom"/>
          </w:tcPr>
          <w:p w14:paraId="0D784258"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Picea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engelmannii</w:t>
            </w:r>
            <w:proofErr w:type="spellEnd"/>
          </w:p>
        </w:tc>
        <w:tc>
          <w:tcPr>
            <w:tcW w:w="945" w:type="dxa"/>
            <w:shd w:val="clear" w:color="auto" w:fill="auto"/>
            <w:vAlign w:val="bottom"/>
          </w:tcPr>
          <w:p w14:paraId="5995DB5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0.91</w:t>
            </w:r>
          </w:p>
        </w:tc>
        <w:tc>
          <w:tcPr>
            <w:tcW w:w="826" w:type="dxa"/>
            <w:shd w:val="clear" w:color="auto" w:fill="auto"/>
            <w:vAlign w:val="bottom"/>
          </w:tcPr>
          <w:p w14:paraId="650CB3B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37.2</w:t>
            </w:r>
          </w:p>
        </w:tc>
        <w:tc>
          <w:tcPr>
            <w:tcW w:w="848" w:type="dxa"/>
            <w:shd w:val="clear" w:color="auto" w:fill="auto"/>
            <w:vAlign w:val="bottom"/>
          </w:tcPr>
          <w:p w14:paraId="3357007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2BB8D92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17.1</w:t>
            </w:r>
          </w:p>
        </w:tc>
        <w:tc>
          <w:tcPr>
            <w:tcW w:w="1010" w:type="dxa"/>
            <w:shd w:val="clear" w:color="auto" w:fill="auto"/>
            <w:vAlign w:val="bottom"/>
          </w:tcPr>
          <w:p w14:paraId="6D6F686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28.7</w:t>
            </w:r>
          </w:p>
        </w:tc>
        <w:tc>
          <w:tcPr>
            <w:tcW w:w="907" w:type="dxa"/>
            <w:shd w:val="clear" w:color="auto" w:fill="auto"/>
            <w:vAlign w:val="bottom"/>
          </w:tcPr>
          <w:p w14:paraId="66065E2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122.9</w:t>
            </w:r>
          </w:p>
        </w:tc>
        <w:tc>
          <w:tcPr>
            <w:tcW w:w="262" w:type="dxa"/>
            <w:shd w:val="clear" w:color="auto" w:fill="auto"/>
            <w:vAlign w:val="bottom"/>
          </w:tcPr>
          <w:p w14:paraId="1D574435"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7E05BA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0.24</w:t>
            </w:r>
          </w:p>
        </w:tc>
        <w:tc>
          <w:tcPr>
            <w:tcW w:w="727" w:type="dxa"/>
            <w:shd w:val="clear" w:color="auto" w:fill="auto"/>
            <w:vAlign w:val="bottom"/>
          </w:tcPr>
          <w:p w14:paraId="3528EA9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826" w:type="dxa"/>
            <w:shd w:val="clear" w:color="auto" w:fill="auto"/>
            <w:vAlign w:val="bottom"/>
          </w:tcPr>
          <w:p w14:paraId="7DBB686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19A2472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0.16</w:t>
            </w:r>
          </w:p>
        </w:tc>
        <w:tc>
          <w:tcPr>
            <w:tcW w:w="932" w:type="dxa"/>
            <w:shd w:val="clear" w:color="auto" w:fill="auto"/>
            <w:vAlign w:val="bottom"/>
          </w:tcPr>
          <w:p w14:paraId="0190CBD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0.51</w:t>
            </w:r>
          </w:p>
        </w:tc>
        <w:tc>
          <w:tcPr>
            <w:tcW w:w="624" w:type="dxa"/>
            <w:shd w:val="clear" w:color="auto" w:fill="auto"/>
            <w:vAlign w:val="bottom"/>
          </w:tcPr>
          <w:p w14:paraId="2AE87F59"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0.26</w:t>
            </w:r>
          </w:p>
        </w:tc>
      </w:tr>
      <w:tr w:rsidR="00352463" w14:paraId="1728E50D" w14:textId="77777777" w:rsidTr="00481908">
        <w:trPr>
          <w:trHeight w:val="320"/>
        </w:trPr>
        <w:tc>
          <w:tcPr>
            <w:tcW w:w="2516" w:type="dxa"/>
            <w:shd w:val="clear" w:color="auto" w:fill="auto"/>
            <w:vAlign w:val="bottom"/>
          </w:tcPr>
          <w:p w14:paraId="6DE8DD73"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Juniperus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occidentalis</w:t>
            </w:r>
            <w:proofErr w:type="spellEnd"/>
          </w:p>
        </w:tc>
        <w:tc>
          <w:tcPr>
            <w:tcW w:w="945" w:type="dxa"/>
            <w:shd w:val="clear" w:color="auto" w:fill="auto"/>
            <w:vAlign w:val="bottom"/>
          </w:tcPr>
          <w:p w14:paraId="19846FA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826" w:type="dxa"/>
            <w:shd w:val="clear" w:color="auto" w:fill="auto"/>
            <w:vAlign w:val="bottom"/>
          </w:tcPr>
          <w:p w14:paraId="08BC97C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15.9</w:t>
            </w:r>
          </w:p>
        </w:tc>
        <w:tc>
          <w:tcPr>
            <w:tcW w:w="848" w:type="dxa"/>
            <w:shd w:val="clear" w:color="auto" w:fill="auto"/>
            <w:vAlign w:val="bottom"/>
          </w:tcPr>
          <w:p w14:paraId="4616E6D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77A369A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25.7</w:t>
            </w:r>
          </w:p>
        </w:tc>
        <w:tc>
          <w:tcPr>
            <w:tcW w:w="1010" w:type="dxa"/>
            <w:shd w:val="clear" w:color="auto" w:fill="auto"/>
            <w:vAlign w:val="bottom"/>
          </w:tcPr>
          <w:p w14:paraId="5318FC7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47.9</w:t>
            </w:r>
          </w:p>
        </w:tc>
        <w:tc>
          <w:tcPr>
            <w:tcW w:w="907" w:type="dxa"/>
            <w:shd w:val="clear" w:color="auto" w:fill="auto"/>
            <w:vAlign w:val="bottom"/>
          </w:tcPr>
          <w:p w14:paraId="00994DB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107.7</w:t>
            </w:r>
          </w:p>
        </w:tc>
        <w:tc>
          <w:tcPr>
            <w:tcW w:w="262" w:type="dxa"/>
            <w:shd w:val="clear" w:color="auto" w:fill="auto"/>
            <w:vAlign w:val="bottom"/>
          </w:tcPr>
          <w:p w14:paraId="14468CEB"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198D26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0.05</w:t>
            </w:r>
          </w:p>
        </w:tc>
        <w:tc>
          <w:tcPr>
            <w:tcW w:w="727" w:type="dxa"/>
            <w:shd w:val="clear" w:color="auto" w:fill="auto"/>
            <w:vAlign w:val="bottom"/>
          </w:tcPr>
          <w:p w14:paraId="0ECBFC1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0.05</w:t>
            </w:r>
          </w:p>
        </w:tc>
        <w:tc>
          <w:tcPr>
            <w:tcW w:w="826" w:type="dxa"/>
            <w:shd w:val="clear" w:color="auto" w:fill="auto"/>
            <w:vAlign w:val="bottom"/>
          </w:tcPr>
          <w:p w14:paraId="4292D19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157FD33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0.36</w:t>
            </w:r>
          </w:p>
        </w:tc>
        <w:tc>
          <w:tcPr>
            <w:tcW w:w="932" w:type="dxa"/>
            <w:shd w:val="clear" w:color="auto" w:fill="auto"/>
            <w:vAlign w:val="bottom"/>
          </w:tcPr>
          <w:p w14:paraId="63D6CFC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0.60</w:t>
            </w:r>
          </w:p>
        </w:tc>
        <w:tc>
          <w:tcPr>
            <w:tcW w:w="624" w:type="dxa"/>
            <w:shd w:val="clear" w:color="auto" w:fill="auto"/>
            <w:vAlign w:val="bottom"/>
          </w:tcPr>
          <w:p w14:paraId="42ECF2B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0.23</w:t>
            </w:r>
          </w:p>
        </w:tc>
      </w:tr>
      <w:tr w:rsidR="00352463" w14:paraId="741A0210" w14:textId="77777777" w:rsidTr="00481908">
        <w:trPr>
          <w:trHeight w:val="320"/>
        </w:trPr>
        <w:tc>
          <w:tcPr>
            <w:tcW w:w="2516" w:type="dxa"/>
            <w:shd w:val="clear" w:color="auto" w:fill="auto"/>
            <w:vAlign w:val="bottom"/>
          </w:tcPr>
          <w:p w14:paraId="16E7D388"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albicaulis</w:t>
            </w:r>
            <w:proofErr w:type="spellEnd"/>
          </w:p>
        </w:tc>
        <w:tc>
          <w:tcPr>
            <w:tcW w:w="945" w:type="dxa"/>
            <w:shd w:val="clear" w:color="auto" w:fill="auto"/>
            <w:vAlign w:val="bottom"/>
          </w:tcPr>
          <w:p w14:paraId="56AAB78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0.76</w:t>
            </w:r>
          </w:p>
        </w:tc>
        <w:tc>
          <w:tcPr>
            <w:tcW w:w="826" w:type="dxa"/>
            <w:shd w:val="clear" w:color="auto" w:fill="auto"/>
            <w:vAlign w:val="bottom"/>
          </w:tcPr>
          <w:p w14:paraId="6E4FE64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17.6</w:t>
            </w:r>
          </w:p>
        </w:tc>
        <w:tc>
          <w:tcPr>
            <w:tcW w:w="848" w:type="dxa"/>
            <w:shd w:val="clear" w:color="auto" w:fill="auto"/>
            <w:vAlign w:val="bottom"/>
          </w:tcPr>
          <w:p w14:paraId="0A41EDA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w:t>
            </w:r>
          </w:p>
        </w:tc>
        <w:tc>
          <w:tcPr>
            <w:tcW w:w="826" w:type="dxa"/>
            <w:shd w:val="clear" w:color="auto" w:fill="auto"/>
            <w:vAlign w:val="bottom"/>
          </w:tcPr>
          <w:p w14:paraId="1E474B5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48.4</w:t>
            </w:r>
          </w:p>
        </w:tc>
        <w:tc>
          <w:tcPr>
            <w:tcW w:w="1010" w:type="dxa"/>
            <w:shd w:val="clear" w:color="auto" w:fill="auto"/>
            <w:vAlign w:val="bottom"/>
          </w:tcPr>
          <w:p w14:paraId="3021B4A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63.4</w:t>
            </w:r>
          </w:p>
        </w:tc>
        <w:tc>
          <w:tcPr>
            <w:tcW w:w="907" w:type="dxa"/>
            <w:shd w:val="clear" w:color="auto" w:fill="auto"/>
            <w:vAlign w:val="bottom"/>
          </w:tcPr>
          <w:p w14:paraId="181D1E8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182.9</w:t>
            </w:r>
          </w:p>
        </w:tc>
        <w:tc>
          <w:tcPr>
            <w:tcW w:w="262" w:type="dxa"/>
            <w:shd w:val="clear" w:color="auto" w:fill="auto"/>
            <w:vAlign w:val="bottom"/>
          </w:tcPr>
          <w:p w14:paraId="3029C890"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4DFFFEC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0.14</w:t>
            </w:r>
          </w:p>
        </w:tc>
        <w:tc>
          <w:tcPr>
            <w:tcW w:w="727" w:type="dxa"/>
            <w:shd w:val="clear" w:color="auto" w:fill="auto"/>
            <w:vAlign w:val="bottom"/>
          </w:tcPr>
          <w:p w14:paraId="70DDD03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0.07</w:t>
            </w:r>
          </w:p>
        </w:tc>
        <w:tc>
          <w:tcPr>
            <w:tcW w:w="826" w:type="dxa"/>
            <w:shd w:val="clear" w:color="auto" w:fill="auto"/>
            <w:vAlign w:val="bottom"/>
          </w:tcPr>
          <w:p w14:paraId="0888AE9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906" w:type="dxa"/>
            <w:shd w:val="clear" w:color="auto" w:fill="auto"/>
            <w:vAlign w:val="bottom"/>
          </w:tcPr>
          <w:p w14:paraId="7E9F632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0.61</w:t>
            </w:r>
          </w:p>
        </w:tc>
        <w:tc>
          <w:tcPr>
            <w:tcW w:w="932" w:type="dxa"/>
            <w:shd w:val="clear" w:color="auto" w:fill="auto"/>
            <w:vAlign w:val="bottom"/>
          </w:tcPr>
          <w:p w14:paraId="43AC7A4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0.23</w:t>
            </w:r>
          </w:p>
        </w:tc>
        <w:tc>
          <w:tcPr>
            <w:tcW w:w="624" w:type="dxa"/>
            <w:shd w:val="clear" w:color="auto" w:fill="auto"/>
            <w:vAlign w:val="bottom"/>
          </w:tcPr>
          <w:p w14:paraId="4ADBFA3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0.21</w:t>
            </w:r>
          </w:p>
        </w:tc>
      </w:tr>
      <w:tr w:rsidR="00352463" w14:paraId="570926F4" w14:textId="77777777" w:rsidTr="00481908">
        <w:trPr>
          <w:trHeight w:val="320"/>
        </w:trPr>
        <w:tc>
          <w:tcPr>
            <w:tcW w:w="2516" w:type="dxa"/>
            <w:shd w:val="clear" w:color="auto" w:fill="auto"/>
            <w:vAlign w:val="bottom"/>
          </w:tcPr>
          <w:p w14:paraId="24CE1EF8"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Picea</w:t>
            </w:r>
            <w:proofErr w:type="spellEnd"/>
            <w:r>
              <w:rPr>
                <w:rFonts w:ascii="Times New Roman" w:eastAsia="Times New Roman" w:hAnsi="Times New Roman" w:cs="Times New Roman"/>
                <w:i/>
                <w:iCs/>
                <w:color w:val="000000"/>
                <w:sz w:val="20"/>
                <w:szCs w:val="20"/>
                <w:lang w:eastAsia="en-US"/>
              </w:rPr>
              <w:t xml:space="preserve"> glauca</w:t>
            </w:r>
          </w:p>
        </w:tc>
        <w:tc>
          <w:tcPr>
            <w:tcW w:w="945" w:type="dxa"/>
            <w:shd w:val="clear" w:color="auto" w:fill="auto"/>
            <w:vAlign w:val="bottom"/>
          </w:tcPr>
          <w:p w14:paraId="1286CD0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826" w:type="dxa"/>
            <w:shd w:val="clear" w:color="auto" w:fill="auto"/>
            <w:vAlign w:val="bottom"/>
          </w:tcPr>
          <w:p w14:paraId="5873B96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16.3</w:t>
            </w:r>
          </w:p>
        </w:tc>
        <w:tc>
          <w:tcPr>
            <w:tcW w:w="848" w:type="dxa"/>
            <w:shd w:val="clear" w:color="auto" w:fill="auto"/>
            <w:vAlign w:val="bottom"/>
          </w:tcPr>
          <w:p w14:paraId="6A9D02B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247E970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1010" w:type="dxa"/>
            <w:shd w:val="clear" w:color="auto" w:fill="auto"/>
            <w:vAlign w:val="bottom"/>
          </w:tcPr>
          <w:p w14:paraId="2773B76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29.1</w:t>
            </w:r>
          </w:p>
        </w:tc>
        <w:tc>
          <w:tcPr>
            <w:tcW w:w="907" w:type="dxa"/>
            <w:shd w:val="clear" w:color="auto" w:fill="auto"/>
            <w:vAlign w:val="bottom"/>
          </w:tcPr>
          <w:p w14:paraId="1D4F296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102.3</w:t>
            </w:r>
          </w:p>
        </w:tc>
        <w:tc>
          <w:tcPr>
            <w:tcW w:w="262" w:type="dxa"/>
            <w:shd w:val="clear" w:color="auto" w:fill="auto"/>
            <w:vAlign w:val="bottom"/>
          </w:tcPr>
          <w:p w14:paraId="00F354F8"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120F62B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0.05</w:t>
            </w:r>
          </w:p>
        </w:tc>
        <w:tc>
          <w:tcPr>
            <w:tcW w:w="727" w:type="dxa"/>
            <w:shd w:val="clear" w:color="auto" w:fill="auto"/>
            <w:vAlign w:val="bottom"/>
          </w:tcPr>
          <w:p w14:paraId="734A0DC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0.06</w:t>
            </w:r>
          </w:p>
        </w:tc>
        <w:tc>
          <w:tcPr>
            <w:tcW w:w="826" w:type="dxa"/>
            <w:shd w:val="clear" w:color="auto" w:fill="auto"/>
            <w:vAlign w:val="bottom"/>
          </w:tcPr>
          <w:p w14:paraId="7AFF325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2B3C22A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0.15</w:t>
            </w:r>
          </w:p>
        </w:tc>
        <w:tc>
          <w:tcPr>
            <w:tcW w:w="932" w:type="dxa"/>
            <w:shd w:val="clear" w:color="auto" w:fill="auto"/>
            <w:vAlign w:val="bottom"/>
          </w:tcPr>
          <w:p w14:paraId="3D0B41A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624" w:type="dxa"/>
            <w:shd w:val="clear" w:color="auto" w:fill="auto"/>
            <w:vAlign w:val="bottom"/>
          </w:tcPr>
          <w:p w14:paraId="73E298B4"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0.20</w:t>
            </w:r>
          </w:p>
        </w:tc>
      </w:tr>
      <w:tr w:rsidR="00352463" w14:paraId="24575909" w14:textId="77777777" w:rsidTr="00481908">
        <w:trPr>
          <w:trHeight w:val="320"/>
        </w:trPr>
        <w:tc>
          <w:tcPr>
            <w:tcW w:w="2516" w:type="dxa"/>
            <w:shd w:val="clear" w:color="auto" w:fill="auto"/>
            <w:vAlign w:val="bottom"/>
          </w:tcPr>
          <w:p w14:paraId="15283855"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Pinus edulis</w:t>
            </w:r>
          </w:p>
        </w:tc>
        <w:tc>
          <w:tcPr>
            <w:tcW w:w="945" w:type="dxa"/>
            <w:shd w:val="clear" w:color="auto" w:fill="auto"/>
            <w:vAlign w:val="bottom"/>
          </w:tcPr>
          <w:p w14:paraId="4305D89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0.81</w:t>
            </w:r>
          </w:p>
        </w:tc>
        <w:tc>
          <w:tcPr>
            <w:tcW w:w="826" w:type="dxa"/>
            <w:shd w:val="clear" w:color="auto" w:fill="auto"/>
            <w:vAlign w:val="bottom"/>
          </w:tcPr>
          <w:p w14:paraId="5253E0A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13.5</w:t>
            </w:r>
          </w:p>
        </w:tc>
        <w:tc>
          <w:tcPr>
            <w:tcW w:w="848" w:type="dxa"/>
            <w:shd w:val="clear" w:color="auto" w:fill="auto"/>
            <w:vAlign w:val="bottom"/>
          </w:tcPr>
          <w:p w14:paraId="76DECD9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w:t>
            </w:r>
          </w:p>
        </w:tc>
        <w:tc>
          <w:tcPr>
            <w:tcW w:w="826" w:type="dxa"/>
            <w:shd w:val="clear" w:color="auto" w:fill="auto"/>
            <w:vAlign w:val="bottom"/>
          </w:tcPr>
          <w:p w14:paraId="5C82396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40.0</w:t>
            </w:r>
          </w:p>
        </w:tc>
        <w:tc>
          <w:tcPr>
            <w:tcW w:w="1010" w:type="dxa"/>
            <w:shd w:val="clear" w:color="auto" w:fill="auto"/>
            <w:vAlign w:val="bottom"/>
          </w:tcPr>
          <w:p w14:paraId="0AE00D2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62.2</w:t>
            </w:r>
          </w:p>
        </w:tc>
        <w:tc>
          <w:tcPr>
            <w:tcW w:w="907" w:type="dxa"/>
            <w:shd w:val="clear" w:color="auto" w:fill="auto"/>
            <w:vAlign w:val="bottom"/>
          </w:tcPr>
          <w:p w14:paraId="5064DBD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253.9</w:t>
            </w:r>
          </w:p>
        </w:tc>
        <w:tc>
          <w:tcPr>
            <w:tcW w:w="262" w:type="dxa"/>
            <w:shd w:val="clear" w:color="auto" w:fill="auto"/>
            <w:vAlign w:val="bottom"/>
          </w:tcPr>
          <w:p w14:paraId="4851D48A"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0653966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0.17</w:t>
            </w:r>
          </w:p>
        </w:tc>
        <w:tc>
          <w:tcPr>
            <w:tcW w:w="727" w:type="dxa"/>
            <w:shd w:val="clear" w:color="auto" w:fill="auto"/>
            <w:vAlign w:val="bottom"/>
          </w:tcPr>
          <w:p w14:paraId="4FBD2F2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0.02</w:t>
            </w:r>
          </w:p>
        </w:tc>
        <w:tc>
          <w:tcPr>
            <w:tcW w:w="826" w:type="dxa"/>
            <w:shd w:val="clear" w:color="auto" w:fill="auto"/>
            <w:vAlign w:val="bottom"/>
          </w:tcPr>
          <w:p w14:paraId="27C6C72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906" w:type="dxa"/>
            <w:shd w:val="clear" w:color="auto" w:fill="auto"/>
            <w:vAlign w:val="bottom"/>
          </w:tcPr>
          <w:p w14:paraId="0FD40BA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0.55</w:t>
            </w:r>
          </w:p>
        </w:tc>
        <w:tc>
          <w:tcPr>
            <w:tcW w:w="932" w:type="dxa"/>
            <w:shd w:val="clear" w:color="auto" w:fill="auto"/>
            <w:vAlign w:val="bottom"/>
          </w:tcPr>
          <w:p w14:paraId="54CFB44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624" w:type="dxa"/>
            <w:shd w:val="clear" w:color="auto" w:fill="auto"/>
            <w:vAlign w:val="bottom"/>
          </w:tcPr>
          <w:p w14:paraId="3F43BA8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0.15</w:t>
            </w:r>
          </w:p>
        </w:tc>
      </w:tr>
    </w:tbl>
    <w:p w14:paraId="45FF6425" w14:textId="77777777" w:rsidR="00352463" w:rsidRDefault="00352463" w:rsidP="00352463">
      <w:pPr>
        <w:rPr>
          <w:rFonts w:ascii="Times New Roman" w:hAnsi="Times New Roman" w:cs="Times New Roman"/>
        </w:rPr>
      </w:pPr>
    </w:p>
    <w:p w14:paraId="71B1A9EB" w14:textId="77777777" w:rsidR="00352463" w:rsidRDefault="00352463" w:rsidP="00352463">
      <w:pPr>
        <w:rPr>
          <w:rFonts w:ascii="Times New Roman" w:hAnsi="Times New Roman" w:cs="Times New Roman"/>
          <w:b/>
        </w:rPr>
      </w:pPr>
    </w:p>
    <w:p w14:paraId="47D08B57" w14:textId="672913E5" w:rsidR="00352463" w:rsidRDefault="00352463" w:rsidP="00352463">
      <w:pPr>
        <w:rPr>
          <w:rFonts w:ascii="Times New Roman" w:hAnsi="Times New Roman" w:cs="Times New Roman"/>
          <w:sz w:val="20"/>
          <w:szCs w:val="20"/>
        </w:rPr>
      </w:pPr>
      <w:r>
        <w:rPr>
          <w:rFonts w:ascii="Times New Roman" w:hAnsi="Times New Roman" w:cs="Times New Roman"/>
          <w:sz w:val="20"/>
          <w:szCs w:val="20"/>
        </w:rPr>
        <w:t xml:space="preserve">1: Units for </w:t>
      </w:r>
      <w:ins w:id="153" w:author="Stevens, Jens T" w:date="2019-12-05T15:40:00Z">
        <w:r w:rsidR="00943E4F">
          <w:rPr>
            <w:rFonts w:ascii="Times New Roman" w:hAnsi="Times New Roman" w:cs="Times New Roman"/>
            <w:sz w:val="20"/>
            <w:szCs w:val="20"/>
          </w:rPr>
          <w:t>measured</w:t>
        </w:r>
      </w:ins>
      <w:ins w:id="154" w:author="Stevens, Jens T" w:date="2019-12-05T15:37:00Z">
        <w:r w:rsidR="00174FDC">
          <w:rPr>
            <w:rFonts w:ascii="Times New Roman" w:hAnsi="Times New Roman" w:cs="Times New Roman"/>
            <w:sz w:val="20"/>
            <w:szCs w:val="20"/>
          </w:rPr>
          <w:t xml:space="preserve"> trait </w:t>
        </w:r>
      </w:ins>
      <w:r w:rsidR="0027676E">
        <w:rPr>
          <w:rFonts w:ascii="Times New Roman" w:hAnsi="Times New Roman" w:cs="Times New Roman"/>
          <w:sz w:val="20"/>
          <w:szCs w:val="20"/>
        </w:rPr>
        <w:t>v</w:t>
      </w:r>
      <w:r>
        <w:rPr>
          <w:rFonts w:ascii="Times New Roman" w:hAnsi="Times New Roman" w:cs="Times New Roman"/>
          <w:sz w:val="20"/>
          <w:szCs w:val="20"/>
        </w:rPr>
        <w:t xml:space="preserve">alues are cm (bark thickness; for a 25.4 cm </w:t>
      </w:r>
      <w:proofErr w:type="spellStart"/>
      <w:r>
        <w:rPr>
          <w:rFonts w:ascii="Times New Roman" w:hAnsi="Times New Roman" w:cs="Times New Roman"/>
          <w:sz w:val="20"/>
          <w:szCs w:val="20"/>
        </w:rPr>
        <w:t>dbh</w:t>
      </w:r>
      <w:proofErr w:type="spellEnd"/>
      <w:r>
        <w:rPr>
          <w:rFonts w:ascii="Times New Roman" w:hAnsi="Times New Roman" w:cs="Times New Roman"/>
          <w:sz w:val="20"/>
          <w:szCs w:val="20"/>
        </w:rPr>
        <w:t xml:space="preserve"> tree), m (tree height), scale of 1-10 (self-pruning), seconds (flame duration), cm (</w:t>
      </w:r>
      <w:r w:rsidR="0036492A">
        <w:rPr>
          <w:rFonts w:ascii="Times New Roman" w:hAnsi="Times New Roman" w:cs="Times New Roman"/>
          <w:sz w:val="20"/>
          <w:szCs w:val="20"/>
        </w:rPr>
        <w:t>flame length</w:t>
      </w:r>
      <w:r>
        <w:rPr>
          <w:rFonts w:ascii="Times New Roman" w:hAnsi="Times New Roman" w:cs="Times New Roman"/>
          <w:sz w:val="20"/>
          <w:szCs w:val="20"/>
        </w:rPr>
        <w:t xml:space="preserve">), and percentage consumed of 0-100 (percent consumed). </w:t>
      </w:r>
    </w:p>
    <w:p w14:paraId="267E62E5" w14:textId="4A29F8EE" w:rsidR="00352463" w:rsidRDefault="00352463" w:rsidP="00352463">
      <w:pPr>
        <w:rPr>
          <w:rFonts w:ascii="Times New Roman" w:hAnsi="Times New Roman" w:cs="Times New Roman"/>
          <w:sz w:val="20"/>
          <w:szCs w:val="20"/>
        </w:rPr>
      </w:pPr>
      <w:r>
        <w:rPr>
          <w:rFonts w:ascii="Times New Roman" w:hAnsi="Times New Roman" w:cs="Times New Roman"/>
          <w:sz w:val="20"/>
          <w:szCs w:val="20"/>
        </w:rPr>
        <w:t xml:space="preserve">2: </w:t>
      </w:r>
      <w:r w:rsidR="0036492A">
        <w:rPr>
          <w:rFonts w:ascii="Times New Roman" w:hAnsi="Times New Roman" w:cs="Times New Roman"/>
          <w:sz w:val="20"/>
          <w:szCs w:val="20"/>
        </w:rPr>
        <w:t>flame length</w:t>
      </w:r>
      <w:r>
        <w:rPr>
          <w:rFonts w:ascii="Times New Roman" w:hAnsi="Times New Roman" w:cs="Times New Roman"/>
          <w:sz w:val="20"/>
          <w:szCs w:val="20"/>
        </w:rPr>
        <w:t xml:space="preserve"> </w:t>
      </w:r>
      <w:r w:rsidR="0036492A">
        <w:rPr>
          <w:rFonts w:ascii="Times New Roman" w:hAnsi="Times New Roman" w:cs="Times New Roman"/>
          <w:sz w:val="20"/>
          <w:szCs w:val="20"/>
        </w:rPr>
        <w:t>(</w:t>
      </w:r>
      <w:proofErr w:type="spellStart"/>
      <w:r w:rsidR="0036492A">
        <w:rPr>
          <w:rFonts w:ascii="Times New Roman" w:hAnsi="Times New Roman" w:cs="Times New Roman"/>
          <w:sz w:val="20"/>
          <w:szCs w:val="20"/>
        </w:rPr>
        <w:t>fl</w:t>
      </w:r>
      <w:proofErr w:type="spellEnd"/>
      <w:r w:rsidR="0036492A">
        <w:rPr>
          <w:rFonts w:ascii="Times New Roman" w:hAnsi="Times New Roman" w:cs="Times New Roman"/>
          <w:sz w:val="20"/>
          <w:szCs w:val="20"/>
        </w:rPr>
        <w:t xml:space="preserve">) </w:t>
      </w:r>
      <w:r>
        <w:rPr>
          <w:rFonts w:ascii="Times New Roman" w:hAnsi="Times New Roman" w:cs="Times New Roman"/>
          <w:sz w:val="20"/>
          <w:szCs w:val="20"/>
        </w:rPr>
        <w:t>and percent consumed</w:t>
      </w:r>
      <w:r w:rsidR="0036492A">
        <w:rPr>
          <w:rFonts w:ascii="Times New Roman" w:hAnsi="Times New Roman" w:cs="Times New Roman"/>
          <w:sz w:val="20"/>
          <w:szCs w:val="20"/>
        </w:rPr>
        <w:t xml:space="preserve"> (pc)</w:t>
      </w:r>
      <w:r>
        <w:rPr>
          <w:rFonts w:ascii="Times New Roman" w:hAnsi="Times New Roman" w:cs="Times New Roman"/>
          <w:sz w:val="20"/>
          <w:szCs w:val="20"/>
        </w:rPr>
        <w:t xml:space="preserve"> were closely correlated (r = 0.93); traits were combined in ordination and the first principal component (PC1) was used to calculate FRS.</w:t>
      </w:r>
    </w:p>
    <w:p w14:paraId="59A4C04F" w14:textId="77777777" w:rsidR="00352463" w:rsidRDefault="00352463" w:rsidP="00352463">
      <w:pPr>
        <w:rPr>
          <w:rFonts w:ascii="Times New Roman" w:hAnsi="Times New Roman" w:cs="Times New Roman"/>
          <w:sz w:val="20"/>
          <w:szCs w:val="20"/>
        </w:rPr>
      </w:pPr>
      <w:r>
        <w:rPr>
          <w:rFonts w:ascii="Times New Roman" w:hAnsi="Times New Roman" w:cs="Times New Roman"/>
          <w:sz w:val="20"/>
          <w:szCs w:val="20"/>
        </w:rPr>
        <w:t>3: percentiles of range for flame duration calculated on a log scale.</w:t>
      </w:r>
    </w:p>
    <w:p w14:paraId="40100F82" w14:textId="4A474B5A" w:rsidR="00D037BA" w:rsidRPr="0042735F" w:rsidRDefault="00D037BA" w:rsidP="00D037BA">
      <w:pPr>
        <w:rPr>
          <w:rFonts w:ascii="Times New Roman" w:hAnsi="Times New Roman" w:cs="Times New Roman"/>
        </w:rPr>
      </w:pPr>
    </w:p>
    <w:p w14:paraId="432FB303" w14:textId="77777777" w:rsidR="00D037BA" w:rsidRPr="00352463" w:rsidRDefault="00D037BA" w:rsidP="00D037BA">
      <w:pPr>
        <w:rPr>
          <w:rFonts w:ascii="Times New Roman" w:hAnsi="Times New Roman" w:cs="Times New Roman"/>
        </w:rPr>
      </w:pPr>
    </w:p>
    <w:p w14:paraId="12668673" w14:textId="68F17B34" w:rsidR="00D037BA" w:rsidRDefault="00D037BA" w:rsidP="00352463">
      <w:pPr>
        <w:sectPr w:rsidR="00D037BA" w:rsidSect="00352463">
          <w:pgSz w:w="15840" w:h="12240" w:orient="landscape"/>
          <w:pgMar w:top="1440" w:right="1440" w:bottom="1440" w:left="1440" w:header="0" w:footer="720" w:gutter="0"/>
          <w:lnNumType w:countBy="1" w:restart="continuous"/>
          <w:cols w:space="720"/>
          <w:formProt w:val="0"/>
          <w:docGrid w:linePitch="326"/>
        </w:sectPr>
      </w:pPr>
    </w:p>
    <w:p w14:paraId="106D6A4B" w14:textId="77777777" w:rsidR="00394AA5" w:rsidRPr="0042735F" w:rsidRDefault="00394AA5" w:rsidP="00394AA5">
      <w:pPr>
        <w:rPr>
          <w:rFonts w:ascii="Times New Roman" w:hAnsi="Times New Roman" w:cs="Times New Roman"/>
          <w:b/>
        </w:rPr>
      </w:pPr>
      <w:r w:rsidRPr="0042735F">
        <w:rPr>
          <w:rFonts w:ascii="Times New Roman" w:hAnsi="Times New Roman" w:cs="Times New Roman"/>
          <w:noProof/>
          <w:lang w:eastAsia="en-US"/>
        </w:rPr>
        <w:lastRenderedPageBreak/>
        <w:drawing>
          <wp:inline distT="0" distB="0" distL="0" distR="0" wp14:anchorId="27DEDE14" wp14:editId="74AC07EC">
            <wp:extent cx="5943599" cy="5921708"/>
            <wp:effectExtent l="0" t="0" r="635"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5943599" cy="5921708"/>
                    </a:xfrm>
                    <a:prstGeom prst="rect">
                      <a:avLst/>
                    </a:prstGeom>
                  </pic:spPr>
                </pic:pic>
              </a:graphicData>
            </a:graphic>
          </wp:inline>
        </w:drawing>
      </w:r>
    </w:p>
    <w:p w14:paraId="50937B57" w14:textId="27D2BC59" w:rsidR="00394AA5" w:rsidRPr="0042735F" w:rsidRDefault="00394AA5" w:rsidP="00394AA5">
      <w:pPr>
        <w:rPr>
          <w:rFonts w:ascii="Times New Roman" w:hAnsi="Times New Roman" w:cs="Times New Roman"/>
        </w:rPr>
      </w:pPr>
      <w:r w:rsidRPr="0042735F">
        <w:rPr>
          <w:rFonts w:ascii="Times New Roman" w:hAnsi="Times New Roman" w:cs="Times New Roman"/>
          <w:b/>
        </w:rPr>
        <w:t>Figure 1</w:t>
      </w:r>
      <w:r w:rsidRPr="0042735F">
        <w:rPr>
          <w:rFonts w:ascii="Times New Roman" w:hAnsi="Times New Roman" w:cs="Times New Roman"/>
        </w:rPr>
        <w:t xml:space="preserve">: Examples of fire resistance and flammability traits of different conifer species. (a): </w:t>
      </w:r>
      <w:r w:rsidRPr="0042735F">
        <w:rPr>
          <w:rFonts w:ascii="Times New Roman" w:hAnsi="Times New Roman" w:cs="Times New Roman"/>
          <w:i/>
        </w:rPr>
        <w:t xml:space="preserve">Pinus </w:t>
      </w:r>
      <w:proofErr w:type="spellStart"/>
      <w:r w:rsidRPr="0042735F">
        <w:rPr>
          <w:rFonts w:ascii="Times New Roman" w:hAnsi="Times New Roman" w:cs="Times New Roman"/>
          <w:i/>
        </w:rPr>
        <w:t>jeffreyi</w:t>
      </w:r>
      <w:proofErr w:type="spellEnd"/>
      <w:r w:rsidRPr="0042735F">
        <w:rPr>
          <w:rFonts w:ascii="Times New Roman" w:hAnsi="Times New Roman" w:cs="Times New Roman"/>
        </w:rPr>
        <w:t xml:space="preserve"> (left) and </w:t>
      </w:r>
      <w:r w:rsidRPr="0042735F">
        <w:rPr>
          <w:rFonts w:ascii="Times New Roman" w:hAnsi="Times New Roman" w:cs="Times New Roman"/>
          <w:i/>
        </w:rPr>
        <w:t xml:space="preserve">Pinus </w:t>
      </w:r>
      <w:proofErr w:type="spellStart"/>
      <w:r w:rsidRPr="0042735F">
        <w:rPr>
          <w:rFonts w:ascii="Times New Roman" w:hAnsi="Times New Roman" w:cs="Times New Roman"/>
          <w:i/>
        </w:rPr>
        <w:t>contorta</w:t>
      </w:r>
      <w:proofErr w:type="spellEnd"/>
      <w:r w:rsidRPr="0042735F">
        <w:rPr>
          <w:rFonts w:ascii="Times New Roman" w:hAnsi="Times New Roman" w:cs="Times New Roman"/>
        </w:rPr>
        <w:t xml:space="preserve"> (right) following the 2012 Reading Fire, Lassen National Park, California. The two species experienced similar fuel environments (fairly open-grown), with </w:t>
      </w:r>
      <w:r w:rsidRPr="0042735F">
        <w:rPr>
          <w:rFonts w:ascii="Times New Roman" w:hAnsi="Times New Roman" w:cs="Times New Roman"/>
          <w:i/>
        </w:rPr>
        <w:t xml:space="preserve">P. </w:t>
      </w:r>
      <w:proofErr w:type="spellStart"/>
      <w:r w:rsidRPr="0042735F">
        <w:rPr>
          <w:rFonts w:ascii="Times New Roman" w:hAnsi="Times New Roman" w:cs="Times New Roman"/>
          <w:i/>
        </w:rPr>
        <w:t>jeffreyi</w:t>
      </w:r>
      <w:proofErr w:type="spellEnd"/>
      <w:r w:rsidRPr="0042735F">
        <w:rPr>
          <w:rFonts w:ascii="Times New Roman" w:hAnsi="Times New Roman" w:cs="Times New Roman"/>
        </w:rPr>
        <w:t xml:space="preserve"> surviving and </w:t>
      </w:r>
      <w:r w:rsidRPr="0042735F">
        <w:rPr>
          <w:rFonts w:ascii="Times New Roman" w:hAnsi="Times New Roman" w:cs="Times New Roman"/>
          <w:i/>
        </w:rPr>
        <w:t xml:space="preserve">P. </w:t>
      </w:r>
      <w:proofErr w:type="spellStart"/>
      <w:r w:rsidRPr="0042735F">
        <w:rPr>
          <w:rFonts w:ascii="Times New Roman" w:hAnsi="Times New Roman" w:cs="Times New Roman"/>
          <w:i/>
        </w:rPr>
        <w:t>contorta</w:t>
      </w:r>
      <w:proofErr w:type="spellEnd"/>
      <w:r w:rsidRPr="0042735F">
        <w:rPr>
          <w:rFonts w:ascii="Times New Roman" w:hAnsi="Times New Roman" w:cs="Times New Roman"/>
        </w:rPr>
        <w:t xml:space="preserve"> dying. Note the lower profile of branches on </w:t>
      </w:r>
      <w:r w:rsidRPr="0042735F">
        <w:rPr>
          <w:rFonts w:ascii="Times New Roman" w:hAnsi="Times New Roman" w:cs="Times New Roman"/>
          <w:i/>
        </w:rPr>
        <w:t xml:space="preserve">P. </w:t>
      </w:r>
      <w:proofErr w:type="spellStart"/>
      <w:r w:rsidRPr="0042735F">
        <w:rPr>
          <w:rFonts w:ascii="Times New Roman" w:hAnsi="Times New Roman" w:cs="Times New Roman"/>
          <w:i/>
        </w:rPr>
        <w:t>contorta</w:t>
      </w:r>
      <w:proofErr w:type="spellEnd"/>
      <w:r w:rsidRPr="0042735F">
        <w:rPr>
          <w:rFonts w:ascii="Times New Roman" w:hAnsi="Times New Roman" w:cs="Times New Roman"/>
        </w:rPr>
        <w:t xml:space="preserve">, indicating a lesser degree of self-pruning. (b): example of litter flammability differences in </w:t>
      </w:r>
      <w:r w:rsidRPr="0042735F">
        <w:rPr>
          <w:rFonts w:ascii="Times New Roman" w:hAnsi="Times New Roman" w:cs="Times New Roman"/>
          <w:i/>
        </w:rPr>
        <w:t xml:space="preserve">P. </w:t>
      </w:r>
      <w:proofErr w:type="spellStart"/>
      <w:r w:rsidRPr="0042735F">
        <w:rPr>
          <w:rFonts w:ascii="Times New Roman" w:hAnsi="Times New Roman" w:cs="Times New Roman"/>
          <w:i/>
        </w:rPr>
        <w:t>jeffreyi</w:t>
      </w:r>
      <w:proofErr w:type="spellEnd"/>
      <w:r w:rsidRPr="0042735F">
        <w:rPr>
          <w:rFonts w:ascii="Times New Roman" w:hAnsi="Times New Roman" w:cs="Times New Roman"/>
        </w:rPr>
        <w:t xml:space="preserve"> (left) and </w:t>
      </w:r>
      <w:r w:rsidRPr="0042735F">
        <w:rPr>
          <w:rFonts w:ascii="Times New Roman" w:hAnsi="Times New Roman" w:cs="Times New Roman"/>
          <w:i/>
        </w:rPr>
        <w:t xml:space="preserve">P. </w:t>
      </w:r>
      <w:proofErr w:type="spellStart"/>
      <w:r w:rsidRPr="0042735F">
        <w:rPr>
          <w:rFonts w:ascii="Times New Roman" w:hAnsi="Times New Roman" w:cs="Times New Roman"/>
          <w:i/>
        </w:rPr>
        <w:t>contorta</w:t>
      </w:r>
      <w:proofErr w:type="spellEnd"/>
      <w:r w:rsidRPr="0042735F">
        <w:rPr>
          <w:rFonts w:ascii="Times New Roman" w:hAnsi="Times New Roman" w:cs="Times New Roman"/>
        </w:rPr>
        <w:t xml:space="preserve"> (right), with </w:t>
      </w:r>
      <w:r w:rsidRPr="0042735F">
        <w:rPr>
          <w:rFonts w:ascii="Times New Roman" w:hAnsi="Times New Roman" w:cs="Times New Roman"/>
          <w:i/>
        </w:rPr>
        <w:t xml:space="preserve">P. </w:t>
      </w:r>
      <w:proofErr w:type="spellStart"/>
      <w:r w:rsidRPr="0042735F">
        <w:rPr>
          <w:rFonts w:ascii="Times New Roman" w:hAnsi="Times New Roman" w:cs="Times New Roman"/>
          <w:i/>
        </w:rPr>
        <w:t>jeffreyi</w:t>
      </w:r>
      <w:proofErr w:type="spellEnd"/>
      <w:r w:rsidRPr="0042735F">
        <w:rPr>
          <w:rFonts w:ascii="Times New Roman" w:hAnsi="Times New Roman" w:cs="Times New Roman"/>
        </w:rPr>
        <w:t xml:space="preserve"> having greater </w:t>
      </w:r>
      <w:r w:rsidR="0036492A">
        <w:rPr>
          <w:rFonts w:ascii="Times New Roman" w:hAnsi="Times New Roman" w:cs="Times New Roman"/>
        </w:rPr>
        <w:t>flame length</w:t>
      </w:r>
      <w:r w:rsidRPr="0042735F">
        <w:rPr>
          <w:rFonts w:ascii="Times New Roman" w:hAnsi="Times New Roman" w:cs="Times New Roman"/>
        </w:rPr>
        <w:t xml:space="preserve">s and shorter flame durations than </w:t>
      </w:r>
      <w:r w:rsidRPr="0042735F">
        <w:rPr>
          <w:rFonts w:ascii="Times New Roman" w:hAnsi="Times New Roman" w:cs="Times New Roman"/>
          <w:i/>
        </w:rPr>
        <w:t xml:space="preserve">P. </w:t>
      </w:r>
      <w:proofErr w:type="spellStart"/>
      <w:r w:rsidRPr="0042735F">
        <w:rPr>
          <w:rFonts w:ascii="Times New Roman" w:hAnsi="Times New Roman" w:cs="Times New Roman"/>
          <w:i/>
        </w:rPr>
        <w:t>contorta</w:t>
      </w:r>
      <w:proofErr w:type="spellEnd"/>
      <w:r w:rsidRPr="0042735F">
        <w:rPr>
          <w:rFonts w:ascii="Times New Roman" w:hAnsi="Times New Roman" w:cs="Times New Roman"/>
        </w:rPr>
        <w:t xml:space="preserve"> for a given mass of fuel (Table 1). (c): </w:t>
      </w:r>
      <w:proofErr w:type="gramStart"/>
      <w:r w:rsidRPr="0042735F">
        <w:rPr>
          <w:rFonts w:ascii="Times New Roman" w:hAnsi="Times New Roman" w:cs="Times New Roman"/>
        </w:rPr>
        <w:t>the</w:t>
      </w:r>
      <w:proofErr w:type="gramEnd"/>
      <w:r w:rsidRPr="0042735F">
        <w:rPr>
          <w:rFonts w:ascii="Times New Roman" w:hAnsi="Times New Roman" w:cs="Times New Roman"/>
        </w:rPr>
        <w:t xml:space="preserve"> North American conifer with the thickest bark, </w:t>
      </w:r>
      <w:proofErr w:type="spellStart"/>
      <w:r w:rsidRPr="0042735F">
        <w:rPr>
          <w:rFonts w:ascii="Times New Roman" w:hAnsi="Times New Roman" w:cs="Times New Roman"/>
          <w:i/>
        </w:rPr>
        <w:t>Sequoiadendron</w:t>
      </w:r>
      <w:proofErr w:type="spellEnd"/>
      <w:r w:rsidRPr="0042735F">
        <w:rPr>
          <w:rFonts w:ascii="Times New Roman" w:hAnsi="Times New Roman" w:cs="Times New Roman"/>
          <w:i/>
        </w:rPr>
        <w:t xml:space="preserve"> </w:t>
      </w:r>
      <w:proofErr w:type="spellStart"/>
      <w:r w:rsidRPr="0042735F">
        <w:rPr>
          <w:rFonts w:ascii="Times New Roman" w:hAnsi="Times New Roman" w:cs="Times New Roman"/>
          <w:i/>
        </w:rPr>
        <w:t>giganteum</w:t>
      </w:r>
      <w:proofErr w:type="spellEnd"/>
      <w:r w:rsidRPr="0042735F">
        <w:rPr>
          <w:rFonts w:ascii="Times New Roman" w:hAnsi="Times New Roman" w:cs="Times New Roman"/>
        </w:rPr>
        <w:t xml:space="preserve">, during a prescribed fire in Sequoia National Park, California. (d): stand of fire-intolerant </w:t>
      </w:r>
      <w:proofErr w:type="spellStart"/>
      <w:r w:rsidRPr="0042735F">
        <w:rPr>
          <w:rFonts w:ascii="Times New Roman" w:hAnsi="Times New Roman" w:cs="Times New Roman"/>
          <w:i/>
        </w:rPr>
        <w:t>Picea</w:t>
      </w:r>
      <w:proofErr w:type="spellEnd"/>
      <w:r w:rsidRPr="0042735F">
        <w:rPr>
          <w:rFonts w:ascii="Times New Roman" w:hAnsi="Times New Roman" w:cs="Times New Roman"/>
          <w:i/>
        </w:rPr>
        <w:t xml:space="preserve"> </w:t>
      </w:r>
      <w:proofErr w:type="spellStart"/>
      <w:r w:rsidRPr="0042735F">
        <w:rPr>
          <w:rFonts w:ascii="Times New Roman" w:hAnsi="Times New Roman" w:cs="Times New Roman"/>
          <w:i/>
        </w:rPr>
        <w:t>engelmannii</w:t>
      </w:r>
      <w:proofErr w:type="spellEnd"/>
      <w:r w:rsidRPr="0042735F">
        <w:rPr>
          <w:rFonts w:ascii="Times New Roman" w:hAnsi="Times New Roman" w:cs="Times New Roman"/>
        </w:rPr>
        <w:t xml:space="preserve"> killed by fire, </w:t>
      </w:r>
      <w:proofErr w:type="spellStart"/>
      <w:r w:rsidRPr="0042735F">
        <w:rPr>
          <w:rFonts w:ascii="Times New Roman" w:hAnsi="Times New Roman" w:cs="Times New Roman"/>
        </w:rPr>
        <w:t>Fishlake</w:t>
      </w:r>
      <w:proofErr w:type="spellEnd"/>
      <w:r w:rsidRPr="0042735F">
        <w:rPr>
          <w:rFonts w:ascii="Times New Roman" w:hAnsi="Times New Roman" w:cs="Times New Roman"/>
        </w:rPr>
        <w:t xml:space="preserve"> National Forest, Utah. (e): stand of fire-tolerant </w:t>
      </w:r>
      <w:r w:rsidRPr="0042735F">
        <w:rPr>
          <w:rFonts w:ascii="Times New Roman" w:hAnsi="Times New Roman" w:cs="Times New Roman"/>
          <w:i/>
        </w:rPr>
        <w:t>Pinus ponderosa</w:t>
      </w:r>
      <w:r w:rsidRPr="0042735F">
        <w:rPr>
          <w:rFonts w:ascii="Times New Roman" w:hAnsi="Times New Roman" w:cs="Times New Roman"/>
        </w:rPr>
        <w:t xml:space="preserve"> that has survived several fires on the Deschutes National Forest, Oregon. </w:t>
      </w:r>
    </w:p>
    <w:p w14:paraId="44EF8602" w14:textId="77777777" w:rsidR="00394AA5" w:rsidRPr="0042735F" w:rsidRDefault="00394AA5" w:rsidP="00394AA5">
      <w:pPr>
        <w:rPr>
          <w:rFonts w:ascii="Times New Roman" w:hAnsi="Times New Roman" w:cs="Times New Roman"/>
        </w:rPr>
      </w:pPr>
    </w:p>
    <w:p w14:paraId="2F929F3B" w14:textId="1273A9BB" w:rsidR="00394AA5" w:rsidRDefault="00394AA5" w:rsidP="00394AA5">
      <w:pPr>
        <w:rPr>
          <w:rFonts w:ascii="Times New Roman" w:hAnsi="Times New Roman" w:cs="Times New Roman"/>
        </w:rPr>
      </w:pPr>
      <w:r w:rsidRPr="0042735F">
        <w:rPr>
          <w:rFonts w:ascii="Times New Roman" w:hAnsi="Times New Roman" w:cs="Times New Roman"/>
        </w:rPr>
        <w:t xml:space="preserve">Photo credits: (a) Jens Stevens, (b) </w:t>
      </w:r>
      <w:r w:rsidR="0027676E">
        <w:rPr>
          <w:rFonts w:ascii="Times New Roman" w:hAnsi="Times New Roman" w:cs="Times New Roman"/>
        </w:rPr>
        <w:t>Fred Ackerman</w:t>
      </w:r>
      <w:r w:rsidRPr="0042735F">
        <w:rPr>
          <w:rFonts w:ascii="Times New Roman" w:hAnsi="Times New Roman" w:cs="Times New Roman"/>
        </w:rPr>
        <w:t>, (c)</w:t>
      </w:r>
      <w:r w:rsidR="00842E41">
        <w:rPr>
          <w:rFonts w:ascii="Times New Roman" w:hAnsi="Times New Roman" w:cs="Times New Roman"/>
        </w:rPr>
        <w:t xml:space="preserve"> </w:t>
      </w:r>
      <w:r w:rsidRPr="0042735F">
        <w:rPr>
          <w:rFonts w:ascii="Times New Roman" w:hAnsi="Times New Roman" w:cs="Times New Roman"/>
        </w:rPr>
        <w:t xml:space="preserve">Dylan </w:t>
      </w:r>
      <w:proofErr w:type="spellStart"/>
      <w:r w:rsidRPr="0042735F">
        <w:rPr>
          <w:rFonts w:ascii="Times New Roman" w:hAnsi="Times New Roman" w:cs="Times New Roman"/>
        </w:rPr>
        <w:t>Schwilk</w:t>
      </w:r>
      <w:proofErr w:type="spellEnd"/>
      <w:r w:rsidRPr="0042735F">
        <w:rPr>
          <w:rFonts w:ascii="Times New Roman" w:hAnsi="Times New Roman" w:cs="Times New Roman"/>
        </w:rPr>
        <w:t>, (d, e) J. Morgan Varner</w:t>
      </w:r>
    </w:p>
    <w:p w14:paraId="65EF1ECB" w14:textId="77777777" w:rsidR="00394AA5" w:rsidRDefault="00394AA5" w:rsidP="00394AA5">
      <w:pPr>
        <w:rPr>
          <w:rFonts w:ascii="Times New Roman" w:hAnsi="Times New Roman" w:cs="Times New Roman"/>
        </w:rPr>
      </w:pPr>
      <w:r w:rsidRPr="0042735F">
        <w:rPr>
          <w:rFonts w:ascii="Times New Roman" w:hAnsi="Times New Roman" w:cs="Times New Roman"/>
          <w:noProof/>
          <w:lang w:eastAsia="en-US"/>
        </w:rPr>
        <w:lastRenderedPageBreak/>
        <w:drawing>
          <wp:inline distT="0" distB="0" distL="0" distR="0" wp14:anchorId="0DD8395C" wp14:editId="6ACA4FCB">
            <wp:extent cx="5943600" cy="29718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pic:spPr>
                </pic:pic>
              </a:graphicData>
            </a:graphic>
          </wp:inline>
        </w:drawing>
      </w:r>
    </w:p>
    <w:p w14:paraId="33F4C68E" w14:textId="56374AF9" w:rsidR="00394AA5" w:rsidRPr="0042735F" w:rsidRDefault="00394AA5" w:rsidP="00394AA5">
      <w:pPr>
        <w:rPr>
          <w:rFonts w:ascii="Times New Roman" w:hAnsi="Times New Roman" w:cs="Times New Roman"/>
        </w:rPr>
      </w:pPr>
      <w:r>
        <w:rPr>
          <w:rFonts w:ascii="Times New Roman" w:hAnsi="Times New Roman" w:cs="Times New Roman"/>
          <w:b/>
        </w:rPr>
        <w:t>Figure 2</w:t>
      </w:r>
      <w:r>
        <w:rPr>
          <w:rFonts w:ascii="Times New Roman" w:hAnsi="Times New Roman" w:cs="Times New Roman"/>
        </w:rPr>
        <w:t xml:space="preserve">: </w:t>
      </w:r>
      <w:r w:rsidRPr="0042735F">
        <w:rPr>
          <w:rFonts w:ascii="Times New Roman" w:hAnsi="Times New Roman" w:cs="Times New Roman"/>
        </w:rPr>
        <w:t xml:space="preserve"> </w:t>
      </w:r>
      <w:r w:rsidRPr="00394AA5">
        <w:rPr>
          <w:rFonts w:ascii="Times New Roman" w:hAnsi="Times New Roman" w:cs="Times New Roman"/>
        </w:rPr>
        <w:t>Ecological grouping of 29 conifer species by fire resistance scores (FRS). Species names are listed in Table 1</w:t>
      </w:r>
      <w:ins w:id="155" w:author="Stevens, Jens T" w:date="2019-12-05T12:07:00Z">
        <w:r w:rsidR="00530173">
          <w:rPr>
            <w:rFonts w:ascii="Times New Roman" w:hAnsi="Times New Roman" w:cs="Times New Roman"/>
          </w:rPr>
          <w:t xml:space="preserve">. </w:t>
        </w:r>
      </w:ins>
      <w:ins w:id="156" w:author="Stevens, Jens T" w:date="2019-12-05T12:10:00Z">
        <w:r w:rsidR="00530173">
          <w:rPr>
            <w:rFonts w:ascii="Times New Roman" w:hAnsi="Times New Roman" w:cs="Times New Roman"/>
          </w:rPr>
          <w:t xml:space="preserve">The x-axis is not numeric and </w:t>
        </w:r>
      </w:ins>
      <w:ins w:id="157" w:author="Stevens, Jens T" w:date="2019-12-05T12:15:00Z">
        <w:r w:rsidR="0036226C">
          <w:rPr>
            <w:rFonts w:ascii="Times New Roman" w:hAnsi="Times New Roman" w:cs="Times New Roman"/>
          </w:rPr>
          <w:t>is presented to allow visualization of all species codes, extending to the right in order of decreasing FRS.</w:t>
        </w:r>
      </w:ins>
      <w:r w:rsidRPr="0042735F">
        <w:rPr>
          <w:rFonts w:ascii="Times New Roman" w:hAnsi="Times New Roman" w:cs="Times New Roman"/>
        </w:rPr>
        <w:br w:type="page"/>
      </w:r>
    </w:p>
    <w:p w14:paraId="41BE262B" w14:textId="77777777" w:rsidR="00394AA5" w:rsidRPr="0042735F" w:rsidRDefault="00394AA5" w:rsidP="00394AA5">
      <w:pPr>
        <w:rPr>
          <w:rFonts w:ascii="Times New Roman" w:hAnsi="Times New Roman" w:cs="Times New Roman"/>
        </w:rPr>
      </w:pPr>
      <w:r w:rsidRPr="0042735F">
        <w:rPr>
          <w:rFonts w:ascii="Times New Roman" w:hAnsi="Times New Roman" w:cs="Times New Roman"/>
          <w:noProof/>
          <w:lang w:eastAsia="en-US"/>
        </w:rPr>
        <w:lastRenderedPageBreak/>
        <w:drawing>
          <wp:inline distT="0" distB="0" distL="0" distR="0" wp14:anchorId="3E9E3D86" wp14:editId="73DB0B34">
            <wp:extent cx="5819986" cy="7482839"/>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819986" cy="7482839"/>
                    </a:xfrm>
                    <a:prstGeom prst="rect">
                      <a:avLst/>
                    </a:prstGeom>
                  </pic:spPr>
                </pic:pic>
              </a:graphicData>
            </a:graphic>
          </wp:inline>
        </w:drawing>
      </w:r>
    </w:p>
    <w:p w14:paraId="4C8D7EAD" w14:textId="266504EF" w:rsidR="00D037BA" w:rsidRDefault="00394AA5" w:rsidP="00394AA5">
      <w:commentRangeStart w:id="158"/>
      <w:r w:rsidRPr="0042735F">
        <w:rPr>
          <w:rFonts w:ascii="Times New Roman" w:hAnsi="Times New Roman" w:cs="Times New Roman"/>
          <w:b/>
        </w:rPr>
        <w:t>Figure 3</w:t>
      </w:r>
      <w:commentRangeEnd w:id="158"/>
      <w:r w:rsidR="001D5BF9">
        <w:rPr>
          <w:rStyle w:val="CommentReference"/>
        </w:rPr>
        <w:commentReference w:id="158"/>
      </w:r>
      <w:r w:rsidRPr="0042735F">
        <w:rPr>
          <w:rFonts w:ascii="Times New Roman" w:hAnsi="Times New Roman" w:cs="Times New Roman"/>
        </w:rPr>
        <w:t>: Fire resistance scores</w:t>
      </w:r>
      <w:ins w:id="159" w:author="Stevens, Jens T" w:date="2019-12-05T15:11:00Z">
        <w:r w:rsidR="001D5BF9">
          <w:rPr>
            <w:rFonts w:ascii="Times New Roman" w:hAnsi="Times New Roman" w:cs="Times New Roman"/>
          </w:rPr>
          <w:t xml:space="preserve"> (FRS)</w:t>
        </w:r>
      </w:ins>
      <w:r w:rsidRPr="0042735F">
        <w:rPr>
          <w:rFonts w:ascii="Times New Roman" w:hAnsi="Times New Roman" w:cs="Times New Roman"/>
        </w:rPr>
        <w:t xml:space="preserve"> mapped across the </w:t>
      </w:r>
      <w:del w:id="160" w:author="Stevens, Jens T" w:date="2019-12-05T12:16:00Z">
        <w:r w:rsidRPr="0042735F" w:rsidDel="0036226C">
          <w:rPr>
            <w:rFonts w:ascii="Times New Roman" w:hAnsi="Times New Roman" w:cs="Times New Roman"/>
          </w:rPr>
          <w:delText>landscape</w:delText>
        </w:r>
      </w:del>
      <w:ins w:id="161" w:author="Stevens, Jens T" w:date="2019-12-05T12:16:00Z">
        <w:r w:rsidR="0036226C">
          <w:rPr>
            <w:rFonts w:ascii="Times New Roman" w:hAnsi="Times New Roman" w:cs="Times New Roman"/>
          </w:rPr>
          <w:t>western United States</w:t>
        </w:r>
      </w:ins>
      <w:ins w:id="162" w:author="Stevens, Jens T" w:date="2019-12-05T12:01:00Z">
        <w:r w:rsidR="00F32B66">
          <w:rPr>
            <w:rFonts w:ascii="Times New Roman" w:hAnsi="Times New Roman" w:cs="Times New Roman"/>
          </w:rPr>
          <w:t>. Scores range from low fire resistance (0) to high fire resistance (</w:t>
        </w:r>
      </w:ins>
      <w:ins w:id="163" w:author="Stevens, Jens T" w:date="2019-12-05T12:02:00Z">
        <w:r w:rsidR="00F32B66">
          <w:rPr>
            <w:rFonts w:ascii="Times New Roman" w:hAnsi="Times New Roman" w:cs="Times New Roman"/>
          </w:rPr>
          <w:t>1)</w:t>
        </w:r>
      </w:ins>
      <w:ins w:id="164" w:author="Stevens, Jens T" w:date="2019-12-05T15:10:00Z">
        <w:r w:rsidR="001D5BF9">
          <w:rPr>
            <w:rFonts w:ascii="Times New Roman" w:hAnsi="Times New Roman" w:cs="Times New Roman"/>
          </w:rPr>
          <w:t xml:space="preserve">; </w:t>
        </w:r>
      </w:ins>
      <w:ins w:id="165" w:author="Stevens, Jens T" w:date="2019-12-05T15:11:00Z">
        <w:r w:rsidR="001D5BF9">
          <w:rPr>
            <w:rFonts w:ascii="Times New Roman" w:hAnsi="Times New Roman" w:cs="Times New Roman"/>
          </w:rPr>
          <w:t>FRS raster layer resolution is 250 m</w:t>
        </w:r>
      </w:ins>
      <w:ins w:id="166" w:author="Stevens, Jens T" w:date="2019-12-05T12:02:00Z">
        <w:r w:rsidR="00F32B66">
          <w:rPr>
            <w:rFonts w:ascii="Times New Roman" w:hAnsi="Times New Roman" w:cs="Times New Roman"/>
          </w:rPr>
          <w:t>.</w:t>
        </w:r>
      </w:ins>
      <w:r w:rsidRPr="0042735F">
        <w:rPr>
          <w:rFonts w:ascii="Times New Roman" w:hAnsi="Times New Roman" w:cs="Times New Roman"/>
          <w:b/>
        </w:rPr>
        <w:t xml:space="preserve"> </w:t>
      </w:r>
    </w:p>
    <w:p w14:paraId="5A7693C3" w14:textId="77777777" w:rsidR="00D037BA" w:rsidRDefault="00D037BA" w:rsidP="00352463"/>
    <w:p w14:paraId="6DC79B2B" w14:textId="77777777" w:rsidR="00E73CAB" w:rsidRPr="0042735F" w:rsidRDefault="00E73CAB" w:rsidP="00E73CAB">
      <w:pPr>
        <w:rPr>
          <w:rFonts w:ascii="Times New Roman" w:hAnsi="Times New Roman" w:cs="Times New Roman"/>
          <w:b/>
        </w:rPr>
      </w:pPr>
    </w:p>
    <w:p w14:paraId="034CB064" w14:textId="77777777" w:rsidR="00E73CAB" w:rsidRDefault="00E73CAB" w:rsidP="00E73CAB">
      <w:pPr>
        <w:rPr>
          <w:rFonts w:ascii="Times New Roman" w:hAnsi="Times New Roman" w:cs="Times New Roman"/>
          <w:b/>
        </w:rPr>
      </w:pPr>
      <w:r w:rsidRPr="0042735F">
        <w:rPr>
          <w:rFonts w:ascii="Times New Roman" w:hAnsi="Times New Roman" w:cs="Times New Roman"/>
          <w:noProof/>
          <w:lang w:eastAsia="en-US"/>
        </w:rPr>
        <w:lastRenderedPageBreak/>
        <w:drawing>
          <wp:inline distT="0" distB="0" distL="0" distR="0" wp14:anchorId="48410792" wp14:editId="01CC3AF1">
            <wp:extent cx="4904105" cy="6866255"/>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noChangeArrowheads="1"/>
                    </pic:cNvPicPr>
                  </pic:nvPicPr>
                  <pic:blipFill>
                    <a:blip r:embed="rId13"/>
                    <a:stretch>
                      <a:fillRect/>
                    </a:stretch>
                  </pic:blipFill>
                  <pic:spPr bwMode="auto">
                    <a:xfrm>
                      <a:off x="0" y="0"/>
                      <a:ext cx="4904105" cy="6866255"/>
                    </a:xfrm>
                    <a:prstGeom prst="rect">
                      <a:avLst/>
                    </a:prstGeom>
                  </pic:spPr>
                </pic:pic>
              </a:graphicData>
            </a:graphic>
          </wp:inline>
        </w:drawing>
      </w:r>
      <w:r w:rsidRPr="00E73CAB">
        <w:rPr>
          <w:rFonts w:ascii="Times New Roman" w:hAnsi="Times New Roman" w:cs="Times New Roman"/>
          <w:b/>
        </w:rPr>
        <w:t xml:space="preserve"> </w:t>
      </w:r>
    </w:p>
    <w:p w14:paraId="01F9FD91" w14:textId="2D133613" w:rsidR="00E73CAB" w:rsidRPr="00802EED" w:rsidRDefault="00E73CAB" w:rsidP="00E73CAB">
      <w:pPr>
        <w:rPr>
          <w:rFonts w:ascii="Times New Roman" w:hAnsi="Times New Roman" w:cs="Times New Roman"/>
        </w:rPr>
      </w:pPr>
      <w:r w:rsidRPr="0042735F">
        <w:rPr>
          <w:rFonts w:ascii="Times New Roman" w:hAnsi="Times New Roman" w:cs="Times New Roman"/>
          <w:b/>
        </w:rPr>
        <w:t xml:space="preserve">Figure </w:t>
      </w:r>
      <w:r>
        <w:rPr>
          <w:rFonts w:ascii="Times New Roman" w:hAnsi="Times New Roman" w:cs="Times New Roman"/>
          <w:b/>
        </w:rPr>
        <w:t xml:space="preserve">4: </w:t>
      </w:r>
      <w:r>
        <w:rPr>
          <w:rFonts w:ascii="Times New Roman" w:hAnsi="Times New Roman" w:cs="Times New Roman"/>
        </w:rPr>
        <w:t xml:space="preserve">Comparison of community fire resistance scores (FRS) at three different fire regime groups (top; see Figure S3) and at a range of different fire return intervals (bottom; see Figure S4) </w:t>
      </w:r>
    </w:p>
    <w:p w14:paraId="1D98A268" w14:textId="77777777" w:rsidR="00E73CAB" w:rsidRPr="0042735F" w:rsidRDefault="00E73CAB" w:rsidP="00E73CAB">
      <w:pPr>
        <w:rPr>
          <w:rFonts w:ascii="Times New Roman" w:hAnsi="Times New Roman" w:cs="Times New Roman"/>
          <w:b/>
        </w:rPr>
      </w:pPr>
      <w:r w:rsidRPr="0042735F">
        <w:rPr>
          <w:rFonts w:ascii="Times New Roman" w:hAnsi="Times New Roman" w:cs="Times New Roman"/>
        </w:rPr>
        <w:br w:type="page"/>
      </w:r>
    </w:p>
    <w:p w14:paraId="0BB5606E" w14:textId="77777777" w:rsidR="00E73CAB" w:rsidRDefault="00E73CAB" w:rsidP="00E73CAB">
      <w:pPr>
        <w:rPr>
          <w:rFonts w:ascii="Times New Roman" w:hAnsi="Times New Roman" w:cs="Times New Roman"/>
        </w:rPr>
      </w:pPr>
      <w:r>
        <w:rPr>
          <w:rFonts w:ascii="Times New Roman" w:hAnsi="Times New Roman" w:cs="Times New Roman"/>
          <w:noProof/>
        </w:rPr>
        <w:lastRenderedPageBreak/>
        <w:drawing>
          <wp:inline distT="0" distB="0" distL="0" distR="0" wp14:anchorId="12FDED4B" wp14:editId="32852380">
            <wp:extent cx="4873680" cy="67437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6.mismatches_combo.png"/>
                    <pic:cNvPicPr/>
                  </pic:nvPicPr>
                  <pic:blipFill rotWithShape="1">
                    <a:blip r:embed="rId14" cstate="print">
                      <a:extLst>
                        <a:ext uri="{28A0092B-C50C-407E-A947-70E740481C1C}">
                          <a14:useLocalDpi xmlns:a14="http://schemas.microsoft.com/office/drawing/2010/main" val="0"/>
                        </a:ext>
                      </a:extLst>
                    </a:blip>
                    <a:srcRect b="3333"/>
                    <a:stretch/>
                  </pic:blipFill>
                  <pic:spPr bwMode="auto">
                    <a:xfrm>
                      <a:off x="0" y="0"/>
                      <a:ext cx="4880241" cy="6752779"/>
                    </a:xfrm>
                    <a:prstGeom prst="rect">
                      <a:avLst/>
                    </a:prstGeom>
                    <a:ln>
                      <a:noFill/>
                    </a:ln>
                    <a:extLst>
                      <a:ext uri="{53640926-AAD7-44D8-BBD7-CCE9431645EC}">
                        <a14:shadowObscured xmlns:a14="http://schemas.microsoft.com/office/drawing/2010/main"/>
                      </a:ext>
                    </a:extLst>
                  </pic:spPr>
                </pic:pic>
              </a:graphicData>
            </a:graphic>
          </wp:inline>
        </w:drawing>
      </w:r>
    </w:p>
    <w:p w14:paraId="7BD96369" w14:textId="7BEF99B1" w:rsidR="00E73CAB" w:rsidRPr="0042735F" w:rsidRDefault="00E73CAB" w:rsidP="00E73CAB">
      <w:pPr>
        <w:rPr>
          <w:rFonts w:ascii="Times New Roman" w:hAnsi="Times New Roman" w:cs="Times New Roman"/>
        </w:rPr>
      </w:pPr>
      <w:r w:rsidRPr="0042735F">
        <w:rPr>
          <w:rFonts w:ascii="Times New Roman" w:hAnsi="Times New Roman" w:cs="Times New Roman"/>
          <w:b/>
        </w:rPr>
        <w:t xml:space="preserve">Figure </w:t>
      </w:r>
      <w:r>
        <w:rPr>
          <w:rFonts w:ascii="Times New Roman" w:hAnsi="Times New Roman" w:cs="Times New Roman"/>
          <w:b/>
        </w:rPr>
        <w:t>5</w:t>
      </w:r>
      <w:r w:rsidRPr="0042735F">
        <w:rPr>
          <w:rFonts w:ascii="Times New Roman" w:hAnsi="Times New Roman" w:cs="Times New Roman"/>
        </w:rPr>
        <w:t>: Potential imbalances between contemporary fire resistance traits and historical fire regimes. “Resistant” areas are defined as the 20% of forested areas with the highest fire resistance scores in areas defined as either intermediate (41-150 year) or infrequent (151-300 year) historical fire return intervals. “</w:t>
      </w:r>
      <w:r>
        <w:rPr>
          <w:rFonts w:ascii="Times New Roman" w:hAnsi="Times New Roman" w:cs="Times New Roman"/>
        </w:rPr>
        <w:t>Sensitive</w:t>
      </w:r>
      <w:r w:rsidRPr="0042735F">
        <w:rPr>
          <w:rFonts w:ascii="Times New Roman" w:hAnsi="Times New Roman" w:cs="Times New Roman"/>
        </w:rPr>
        <w:t>” areas are defined as the 20% of forested areas with the lowest fire resistance scores in areas defined as either intermediate or frequent (&lt;20 year) historical fire return intervals.</w:t>
      </w:r>
    </w:p>
    <w:p w14:paraId="0FD5004E" w14:textId="379A31C8" w:rsidR="00352463" w:rsidRDefault="00352463" w:rsidP="00352463"/>
    <w:sectPr w:rsidR="00352463" w:rsidSect="00352463">
      <w:pgSz w:w="12240" w:h="15840"/>
      <w:pgMar w:top="1440" w:right="1440" w:bottom="1440" w:left="1440" w:header="0" w:footer="720" w:gutter="0"/>
      <w:lnNumType w:countBy="1" w:restart="continuous"/>
      <w:cols w:space="720"/>
      <w:formProt w:val="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77" w:author="Stevens, Jens T" w:date="2019-12-05T11:59:00Z" w:initials="SJT">
    <w:p w14:paraId="4A4F6EF1" w14:textId="20A81529" w:rsidR="00E2114A" w:rsidRDefault="00E2114A">
      <w:pPr>
        <w:pStyle w:val="CommentText"/>
      </w:pPr>
      <w:r>
        <w:rPr>
          <w:rStyle w:val="CommentReference"/>
        </w:rPr>
        <w:annotationRef/>
      </w:r>
      <w:r>
        <w:t>Matt, you did this part; do you recall if you averaged the values to get to 250m? I haven’t looked at the code for this yet…</w:t>
      </w:r>
    </w:p>
  </w:comment>
  <w:comment w:id="158" w:author="Stevens, Jens T" w:date="2019-12-05T15:10:00Z" w:initials="SJT">
    <w:p w14:paraId="4324A55B" w14:textId="0EFE8B64" w:rsidR="00E2114A" w:rsidRDefault="00E2114A">
      <w:pPr>
        <w:pStyle w:val="CommentText"/>
      </w:pPr>
      <w:r>
        <w:rPr>
          <w:rStyle w:val="CommentReference"/>
        </w:rPr>
        <w:annotationRef/>
      </w:r>
      <w:r>
        <w:t>Matt can we change the title here to say “fire-resistance score (FRS)”? I think we called it fire-resistance index in an earlier version and changed it because FRI already has a meaning…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A4F6EF1" w15:done="0"/>
  <w15:commentEx w15:paraId="4324A55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A4F6EF1" w16cid:durableId="21936F99"/>
  <w16cid:commentId w16cid:paraId="4324A55B" w16cid:durableId="21939C81"/>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3A7E20" w14:textId="77777777" w:rsidR="009D6091" w:rsidRDefault="009D6091">
      <w:r>
        <w:separator/>
      </w:r>
    </w:p>
  </w:endnote>
  <w:endnote w:type="continuationSeparator" w:id="0">
    <w:p w14:paraId="77FFA1B9" w14:textId="77777777" w:rsidR="009D6091" w:rsidRDefault="009D609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Liberation Sans">
    <w:altName w:val="Arial"/>
    <w:panose1 w:val="020B0604020202020204"/>
    <w:charset w:val="01"/>
    <w:family w:val="roman"/>
    <w:pitch w:val="variable"/>
  </w:font>
  <w:font w:name="AR PL SungtiL GB">
    <w:panose1 w:val="020B0604020202020204"/>
    <w:charset w:val="00"/>
    <w:family w:val="roman"/>
    <w:pitch w:val="default"/>
  </w:font>
  <w:font w:name="Lohit Devanagari">
    <w:altName w:val="Cambria"/>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068F2F" w14:textId="77777777" w:rsidR="009D6091" w:rsidRDefault="009D6091">
      <w:r>
        <w:separator/>
      </w:r>
    </w:p>
  </w:footnote>
  <w:footnote w:type="continuationSeparator" w:id="0">
    <w:p w14:paraId="574257EA" w14:textId="77777777" w:rsidR="009D6091" w:rsidRDefault="009D6091">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tevens, Jens T">
    <w15:presenceInfo w15:providerId="AD" w15:userId="S::jtstevens@usgs.gov::afb58fa2-2f59-4c9d-bf04-2b3906c540a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embedSystemFonts/>
  <w:proofState w:spelling="clean" w:grammar="clean"/>
  <w:trackRevisions/>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lob Ecol Biogeogr&lt;/Style&gt;&lt;LeftDelim&gt;{&lt;/LeftDelim&gt;&lt;RightDelim&gt;}&lt;/RightDelim&gt;&lt;FontName&gt;Times New Roman&lt;/FontName&gt;&lt;FontSize&gt;12&lt;/FontSize&gt;&lt;ReflistTitle&gt;&lt;style face=&quot;bold&quot;&gt;References&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801&lt;/item&gt;&lt;item&gt;841&lt;/item&gt;&lt;item&gt;1047&lt;/item&gt;&lt;item&gt;1259&lt;/item&gt;&lt;item&gt;2225&lt;/item&gt;&lt;item&gt;2233&lt;/item&gt;&lt;item&gt;2257&lt;/item&gt;&lt;item&gt;2302&lt;/item&gt;&lt;item&gt;2314&lt;/item&gt;&lt;item&gt;2357&lt;/item&gt;&lt;item&gt;2368&lt;/item&gt;&lt;item&gt;2481&lt;/item&gt;&lt;item&gt;2586&lt;/item&gt;&lt;item&gt;2618&lt;/item&gt;&lt;item&gt;2629&lt;/item&gt;&lt;item&gt;2737&lt;/item&gt;&lt;item&gt;2769&lt;/item&gt;&lt;item&gt;2857&lt;/item&gt;&lt;item&gt;2872&lt;/item&gt;&lt;item&gt;2877&lt;/item&gt;&lt;item&gt;2901&lt;/item&gt;&lt;item&gt;3059&lt;/item&gt;&lt;item&gt;3061&lt;/item&gt;&lt;item&gt;3063&lt;/item&gt;&lt;item&gt;3178&lt;/item&gt;&lt;item&gt;3315&lt;/item&gt;&lt;item&gt;3389&lt;/item&gt;&lt;item&gt;3390&lt;/item&gt;&lt;item&gt;3396&lt;/item&gt;&lt;item&gt;3610&lt;/item&gt;&lt;item&gt;3663&lt;/item&gt;&lt;item&gt;3664&lt;/item&gt;&lt;item&gt;3697&lt;/item&gt;&lt;item&gt;3802&lt;/item&gt;&lt;item&gt;3803&lt;/item&gt;&lt;item&gt;3805&lt;/item&gt;&lt;item&gt;3806&lt;/item&gt;&lt;item&gt;3807&lt;/item&gt;&lt;item&gt;3848&lt;/item&gt;&lt;item&gt;3849&lt;/item&gt;&lt;/record-ids&gt;&lt;/item&gt;&lt;/Libraries&gt;"/>
  </w:docVars>
  <w:rsids>
    <w:rsidRoot w:val="00243C40"/>
    <w:rsid w:val="000013A8"/>
    <w:rsid w:val="00014313"/>
    <w:rsid w:val="00055C46"/>
    <w:rsid w:val="00071808"/>
    <w:rsid w:val="000A1206"/>
    <w:rsid w:val="000A5BC1"/>
    <w:rsid w:val="000B5B03"/>
    <w:rsid w:val="000B6A4A"/>
    <w:rsid w:val="000F3F54"/>
    <w:rsid w:val="000F5603"/>
    <w:rsid w:val="000F686A"/>
    <w:rsid w:val="00104889"/>
    <w:rsid w:val="00131DA5"/>
    <w:rsid w:val="00146A21"/>
    <w:rsid w:val="00153926"/>
    <w:rsid w:val="00174FDC"/>
    <w:rsid w:val="001A3536"/>
    <w:rsid w:val="001B49E8"/>
    <w:rsid w:val="001D3F45"/>
    <w:rsid w:val="001D5BF9"/>
    <w:rsid w:val="001D7365"/>
    <w:rsid w:val="001E4420"/>
    <w:rsid w:val="001E59B9"/>
    <w:rsid w:val="00233BFC"/>
    <w:rsid w:val="00240335"/>
    <w:rsid w:val="00243C40"/>
    <w:rsid w:val="0027676E"/>
    <w:rsid w:val="002861AD"/>
    <w:rsid w:val="00286B1D"/>
    <w:rsid w:val="002973C6"/>
    <w:rsid w:val="002A151A"/>
    <w:rsid w:val="002A4F0C"/>
    <w:rsid w:val="0030220D"/>
    <w:rsid w:val="003125E7"/>
    <w:rsid w:val="00326FB9"/>
    <w:rsid w:val="00345B79"/>
    <w:rsid w:val="00352463"/>
    <w:rsid w:val="003605FD"/>
    <w:rsid w:val="0036226C"/>
    <w:rsid w:val="0036492A"/>
    <w:rsid w:val="00394AA5"/>
    <w:rsid w:val="003C131B"/>
    <w:rsid w:val="003E6075"/>
    <w:rsid w:val="00434223"/>
    <w:rsid w:val="0045531D"/>
    <w:rsid w:val="00481908"/>
    <w:rsid w:val="00486687"/>
    <w:rsid w:val="004917A8"/>
    <w:rsid w:val="00491969"/>
    <w:rsid w:val="004C6EED"/>
    <w:rsid w:val="004D3F56"/>
    <w:rsid w:val="00500CE0"/>
    <w:rsid w:val="00501B6C"/>
    <w:rsid w:val="00506F66"/>
    <w:rsid w:val="00530173"/>
    <w:rsid w:val="0053346A"/>
    <w:rsid w:val="005522CD"/>
    <w:rsid w:val="00552AC3"/>
    <w:rsid w:val="00566697"/>
    <w:rsid w:val="005706CF"/>
    <w:rsid w:val="00595C07"/>
    <w:rsid w:val="005A54E7"/>
    <w:rsid w:val="005C5281"/>
    <w:rsid w:val="005D6717"/>
    <w:rsid w:val="005E3947"/>
    <w:rsid w:val="00601455"/>
    <w:rsid w:val="006530B1"/>
    <w:rsid w:val="0067736C"/>
    <w:rsid w:val="00687EC1"/>
    <w:rsid w:val="006A4828"/>
    <w:rsid w:val="006D3B3B"/>
    <w:rsid w:val="006F08CB"/>
    <w:rsid w:val="006F33CE"/>
    <w:rsid w:val="006F7827"/>
    <w:rsid w:val="007406FA"/>
    <w:rsid w:val="00742C8E"/>
    <w:rsid w:val="00770839"/>
    <w:rsid w:val="007E0DEC"/>
    <w:rsid w:val="007E237A"/>
    <w:rsid w:val="007F54B8"/>
    <w:rsid w:val="00801D86"/>
    <w:rsid w:val="008106F4"/>
    <w:rsid w:val="00842E41"/>
    <w:rsid w:val="008723FD"/>
    <w:rsid w:val="008836B5"/>
    <w:rsid w:val="00893ECC"/>
    <w:rsid w:val="008A6B2B"/>
    <w:rsid w:val="008E2B74"/>
    <w:rsid w:val="0090471A"/>
    <w:rsid w:val="00905E58"/>
    <w:rsid w:val="00910B47"/>
    <w:rsid w:val="009236F8"/>
    <w:rsid w:val="00943E4F"/>
    <w:rsid w:val="009616AD"/>
    <w:rsid w:val="00965554"/>
    <w:rsid w:val="00972821"/>
    <w:rsid w:val="00977B6D"/>
    <w:rsid w:val="00981F9B"/>
    <w:rsid w:val="00985B02"/>
    <w:rsid w:val="009A60F4"/>
    <w:rsid w:val="009D6091"/>
    <w:rsid w:val="009F5CE9"/>
    <w:rsid w:val="00A273ED"/>
    <w:rsid w:val="00A47638"/>
    <w:rsid w:val="00A61B36"/>
    <w:rsid w:val="00A85506"/>
    <w:rsid w:val="00A915B7"/>
    <w:rsid w:val="00AE455A"/>
    <w:rsid w:val="00AE775B"/>
    <w:rsid w:val="00AF1E14"/>
    <w:rsid w:val="00B314F8"/>
    <w:rsid w:val="00B6569A"/>
    <w:rsid w:val="00BA358E"/>
    <w:rsid w:val="00BF384F"/>
    <w:rsid w:val="00C0121C"/>
    <w:rsid w:val="00C013C0"/>
    <w:rsid w:val="00C569D4"/>
    <w:rsid w:val="00C9516C"/>
    <w:rsid w:val="00CB552A"/>
    <w:rsid w:val="00CB5757"/>
    <w:rsid w:val="00CD7DAF"/>
    <w:rsid w:val="00CF35C9"/>
    <w:rsid w:val="00D037BA"/>
    <w:rsid w:val="00D315A8"/>
    <w:rsid w:val="00D51E83"/>
    <w:rsid w:val="00D52918"/>
    <w:rsid w:val="00D7100D"/>
    <w:rsid w:val="00DD08A3"/>
    <w:rsid w:val="00E2114A"/>
    <w:rsid w:val="00E543BC"/>
    <w:rsid w:val="00E62C1C"/>
    <w:rsid w:val="00E63767"/>
    <w:rsid w:val="00E73CAB"/>
    <w:rsid w:val="00ED5A7C"/>
    <w:rsid w:val="00EF7AD6"/>
    <w:rsid w:val="00F0379F"/>
    <w:rsid w:val="00F32B66"/>
    <w:rsid w:val="00F43DD5"/>
    <w:rsid w:val="00FC3E98"/>
    <w:rsid w:val="00FF0F76"/>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70896"/>
  <w15:docId w15:val="{AB55436C-63D9-4292-8314-22E171F87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62EF"/>
    <w:rPr>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qFormat/>
    <w:rsid w:val="008730C8"/>
  </w:style>
  <w:style w:type="character" w:styleId="Emphasis">
    <w:name w:val="Emphasis"/>
    <w:basedOn w:val="DefaultParagraphFont"/>
    <w:uiPriority w:val="20"/>
    <w:qFormat/>
    <w:rsid w:val="002E488E"/>
    <w:rPr>
      <w:i/>
      <w:iCs/>
    </w:rPr>
  </w:style>
  <w:style w:type="character" w:customStyle="1" w:styleId="InternetLink">
    <w:name w:val="Internet Link"/>
    <w:basedOn w:val="DefaultParagraphFont"/>
    <w:uiPriority w:val="99"/>
    <w:unhideWhenUsed/>
    <w:rsid w:val="00837C55"/>
    <w:rPr>
      <w:color w:val="0000FF" w:themeColor="hyperlink"/>
      <w:u w:val="single"/>
    </w:rPr>
  </w:style>
  <w:style w:type="character" w:customStyle="1" w:styleId="BalloonTextChar">
    <w:name w:val="Balloon Text Char"/>
    <w:basedOn w:val="DefaultParagraphFont"/>
    <w:link w:val="BalloonText"/>
    <w:uiPriority w:val="99"/>
    <w:semiHidden/>
    <w:qFormat/>
    <w:rsid w:val="006F2822"/>
    <w:rPr>
      <w:rFonts w:ascii="Lucida Grande" w:hAnsi="Lucida Grande"/>
      <w:sz w:val="18"/>
      <w:szCs w:val="18"/>
    </w:rPr>
  </w:style>
  <w:style w:type="character" w:styleId="PlaceholderText">
    <w:name w:val="Placeholder Text"/>
    <w:basedOn w:val="DefaultParagraphFont"/>
    <w:uiPriority w:val="99"/>
    <w:semiHidden/>
    <w:qFormat/>
    <w:rsid w:val="0070726F"/>
    <w:rPr>
      <w:color w:val="808080"/>
    </w:rPr>
  </w:style>
  <w:style w:type="character" w:styleId="CommentReference">
    <w:name w:val="annotation reference"/>
    <w:basedOn w:val="DefaultParagraphFont"/>
    <w:uiPriority w:val="99"/>
    <w:semiHidden/>
    <w:unhideWhenUsed/>
    <w:qFormat/>
    <w:rsid w:val="00146F6E"/>
    <w:rPr>
      <w:sz w:val="18"/>
      <w:szCs w:val="18"/>
    </w:rPr>
  </w:style>
  <w:style w:type="character" w:customStyle="1" w:styleId="CommentTextChar">
    <w:name w:val="Comment Text Char"/>
    <w:basedOn w:val="DefaultParagraphFont"/>
    <w:link w:val="CommentText"/>
    <w:uiPriority w:val="99"/>
    <w:qFormat/>
    <w:rsid w:val="00146F6E"/>
    <w:rPr>
      <w:sz w:val="24"/>
      <w:szCs w:val="24"/>
    </w:rPr>
  </w:style>
  <w:style w:type="character" w:customStyle="1" w:styleId="CommentSubjectChar">
    <w:name w:val="Comment Subject Char"/>
    <w:basedOn w:val="CommentTextChar"/>
    <w:link w:val="CommentSubject"/>
    <w:uiPriority w:val="99"/>
    <w:semiHidden/>
    <w:qFormat/>
    <w:rsid w:val="00146F6E"/>
    <w:rPr>
      <w:b/>
      <w:bCs/>
      <w:sz w:val="24"/>
      <w:szCs w:val="24"/>
    </w:rPr>
  </w:style>
  <w:style w:type="character" w:customStyle="1" w:styleId="FooterChar">
    <w:name w:val="Footer Char"/>
    <w:basedOn w:val="DefaultParagraphFont"/>
    <w:link w:val="Footer"/>
    <w:uiPriority w:val="99"/>
    <w:qFormat/>
    <w:rsid w:val="00D55DA2"/>
    <w:rPr>
      <w:sz w:val="24"/>
      <w:szCs w:val="24"/>
    </w:rPr>
  </w:style>
  <w:style w:type="character" w:styleId="PageNumber">
    <w:name w:val="page number"/>
    <w:basedOn w:val="DefaultParagraphFont"/>
    <w:uiPriority w:val="99"/>
    <w:semiHidden/>
    <w:unhideWhenUsed/>
    <w:qFormat/>
    <w:rsid w:val="00D55DA2"/>
  </w:style>
  <w:style w:type="character" w:styleId="FollowedHyperlink">
    <w:name w:val="FollowedHyperlink"/>
    <w:basedOn w:val="DefaultParagraphFont"/>
    <w:uiPriority w:val="99"/>
    <w:semiHidden/>
    <w:unhideWhenUsed/>
    <w:qFormat/>
    <w:rsid w:val="00B52C4E"/>
    <w:rPr>
      <w:color w:val="800080" w:themeColor="followedHyperlink"/>
      <w:u w:val="single"/>
    </w:rPr>
  </w:style>
  <w:style w:type="character" w:customStyle="1" w:styleId="HeaderChar">
    <w:name w:val="Header Char"/>
    <w:basedOn w:val="DefaultParagraphFont"/>
    <w:link w:val="Header"/>
    <w:uiPriority w:val="99"/>
    <w:qFormat/>
    <w:rsid w:val="000B4896"/>
  </w:style>
  <w:style w:type="character" w:customStyle="1" w:styleId="LineNumbering">
    <w:name w:val="Line Numbering"/>
  </w:style>
  <w:style w:type="character" w:customStyle="1" w:styleId="ListLabel1">
    <w:name w:val="ListLabel 1"/>
    <w:qFormat/>
    <w:rPr>
      <w:rFonts w:ascii="Times New Roman" w:hAnsi="Times New Roman" w:cs="Times New Roman"/>
    </w:rPr>
  </w:style>
  <w:style w:type="character" w:customStyle="1" w:styleId="ListLabel2">
    <w:name w:val="ListLabel 2"/>
    <w:qFormat/>
    <w:rPr>
      <w:rFonts w:asciiTheme="minorHAnsi" w:hAnsiTheme="minorHAnsi" w:cstheme="minorBidi"/>
    </w:rPr>
  </w:style>
  <w:style w:type="character" w:customStyle="1" w:styleId="ListLabel3">
    <w:name w:val="ListLabel 3"/>
    <w:qFormat/>
    <w:rPr>
      <w:rFonts w:ascii="Times New Roman" w:hAnsi="Times New Roman" w:cs="Times New Roman"/>
    </w:rPr>
  </w:style>
  <w:style w:type="character" w:customStyle="1" w:styleId="UnresolvedMention1">
    <w:name w:val="Unresolved Mention1"/>
    <w:basedOn w:val="DefaultParagraphFont"/>
    <w:uiPriority w:val="99"/>
    <w:qFormat/>
    <w:rsid w:val="00837C55"/>
    <w:rPr>
      <w:color w:val="605E5C"/>
      <w:shd w:val="clear" w:color="auto" w:fill="E1DFDD"/>
    </w:rPr>
  </w:style>
  <w:style w:type="character" w:customStyle="1" w:styleId="ListLabel4">
    <w:name w:val="ListLabel 4"/>
    <w:qFormat/>
  </w:style>
  <w:style w:type="character" w:customStyle="1" w:styleId="ListLabel5">
    <w:name w:val="ListLabel 5"/>
    <w:qFormat/>
  </w:style>
  <w:style w:type="paragraph" w:customStyle="1" w:styleId="Heading">
    <w:name w:val="Heading"/>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6F2822"/>
    <w:rPr>
      <w:rFonts w:ascii="Lucida Grande" w:hAnsi="Lucida Grande"/>
      <w:sz w:val="18"/>
      <w:szCs w:val="18"/>
    </w:rPr>
  </w:style>
  <w:style w:type="paragraph" w:styleId="CommentText">
    <w:name w:val="annotation text"/>
    <w:basedOn w:val="Normal"/>
    <w:link w:val="CommentTextChar"/>
    <w:uiPriority w:val="99"/>
    <w:unhideWhenUsed/>
    <w:qFormat/>
    <w:rsid w:val="00146F6E"/>
  </w:style>
  <w:style w:type="paragraph" w:styleId="CommentSubject">
    <w:name w:val="annotation subject"/>
    <w:basedOn w:val="CommentText"/>
    <w:link w:val="CommentSubjectChar"/>
    <w:uiPriority w:val="99"/>
    <w:semiHidden/>
    <w:unhideWhenUsed/>
    <w:qFormat/>
    <w:rsid w:val="00146F6E"/>
    <w:rPr>
      <w:b/>
      <w:bCs/>
      <w:sz w:val="20"/>
      <w:szCs w:val="20"/>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suppressLineNumbers/>
      <w:tabs>
        <w:tab w:val="center" w:pos="4320"/>
        <w:tab w:val="right" w:pos="8640"/>
      </w:tabs>
    </w:pPr>
  </w:style>
  <w:style w:type="paragraph" w:customStyle="1" w:styleId="EndNoteBibliographyTitle">
    <w:name w:val="EndNote Bibliography Title"/>
    <w:basedOn w:val="Normal"/>
    <w:qFormat/>
    <w:rsid w:val="00C6034D"/>
    <w:pPr>
      <w:jc w:val="center"/>
    </w:pPr>
    <w:rPr>
      <w:rFonts w:ascii="Times New Roman" w:hAnsi="Times New Roman" w:cs="Times New Roman"/>
    </w:rPr>
  </w:style>
  <w:style w:type="paragraph" w:customStyle="1" w:styleId="EndNoteBibliography">
    <w:name w:val="EndNote Bibliography"/>
    <w:basedOn w:val="Normal"/>
    <w:qFormat/>
    <w:rsid w:val="00C6034D"/>
    <w:rPr>
      <w:rFonts w:ascii="Times New Roman" w:hAnsi="Times New Roman" w:cs="Times New Roman"/>
    </w:rPr>
  </w:style>
  <w:style w:type="paragraph" w:styleId="Header">
    <w:name w:val="header"/>
    <w:basedOn w:val="Normal"/>
    <w:link w:val="HeaderChar"/>
    <w:uiPriority w:val="99"/>
    <w:unhideWhenUsed/>
    <w:rsid w:val="000B4896"/>
    <w:pPr>
      <w:suppressLineNumbers/>
      <w:tabs>
        <w:tab w:val="center" w:pos="4680"/>
        <w:tab w:val="right" w:pos="9360"/>
      </w:tabs>
    </w:pPr>
  </w:style>
  <w:style w:type="paragraph" w:customStyle="1" w:styleId="FrameContents">
    <w:name w:val="Frame Contents"/>
    <w:basedOn w:val="Normal"/>
    <w:qFormat/>
  </w:style>
  <w:style w:type="paragraph" w:styleId="Revision">
    <w:name w:val="Revision"/>
    <w:uiPriority w:val="99"/>
    <w:semiHidden/>
    <w:qFormat/>
    <w:rsid w:val="004E37B8"/>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8037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2.png"/><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image" Target="media/image1.emf"/><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BA4DA3-6E91-6B49-8DAB-F929B1004F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TotalTime>
  <Pages>27</Pages>
  <Words>12722</Words>
  <Characters>72520</Characters>
  <Application>Microsoft Office Word</Application>
  <DocSecurity>0</DocSecurity>
  <Lines>604</Lines>
  <Paragraphs>170</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85072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dc:description/>
  <cp:lastModifiedBy>Stevens, Jens T</cp:lastModifiedBy>
  <cp:revision>7</cp:revision>
  <cp:lastPrinted>2013-12-07T23:09:00Z</cp:lastPrinted>
  <dcterms:created xsi:type="dcterms:W3CDTF">2019-09-12T08:51:00Z</dcterms:created>
  <dcterms:modified xsi:type="dcterms:W3CDTF">2019-12-06T20:23:00Z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University of California at Davis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